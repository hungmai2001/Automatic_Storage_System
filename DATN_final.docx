
<file path=[Content_Types].xml><?xml version="1.0" encoding="utf-8"?>
<Types xmlns="http://schemas.openxmlformats.org/package/2006/content-types">
  <Default Extension="png" ContentType="image/png"/>
  <Default Extension="tmp" ContentType="image/png"/>
  <Default Extension="web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4449E0" w14:textId="73B85B53" w:rsidR="00E075A9" w:rsidRPr="00F75113" w:rsidRDefault="00181C88" w:rsidP="00E075A9">
      <w:pPr>
        <w:spacing w:before="0" w:after="0" w:line="240" w:lineRule="auto"/>
        <w:ind w:leftChars="-177" w:left="-425"/>
        <w:jc w:val="center"/>
        <w:rPr>
          <w:rFonts w:eastAsiaTheme="majorEastAsia" w:cs="Times New Roman"/>
          <w:b/>
          <w:bCs/>
          <w:sz w:val="30"/>
          <w:szCs w:val="26"/>
        </w:rPr>
      </w:pPr>
      <w:r>
        <w:rPr>
          <w:rFonts w:eastAsiaTheme="minorEastAsia" w:cs="Times New Roman"/>
          <w:b/>
          <w:noProof/>
          <w:sz w:val="28"/>
          <w:lang w:eastAsia="ja-JP"/>
        </w:rPr>
        <mc:AlternateContent>
          <mc:Choice Requires="wps">
            <w:drawing>
              <wp:anchor distT="0" distB="0" distL="114300" distR="114300" simplePos="0" relativeHeight="251661312" behindDoc="0" locked="0" layoutInCell="1" allowOverlap="1" wp14:anchorId="216BC078" wp14:editId="20B2501E">
                <wp:simplePos x="0" y="0"/>
                <wp:positionH relativeFrom="column">
                  <wp:posOffset>-327660</wp:posOffset>
                </wp:positionH>
                <wp:positionV relativeFrom="paragraph">
                  <wp:posOffset>-229235</wp:posOffset>
                </wp:positionV>
                <wp:extent cx="6112510" cy="8969375"/>
                <wp:effectExtent l="38100" t="41275" r="78740" b="76200"/>
                <wp:wrapNone/>
                <wp:docPr id="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2510" cy="8969375"/>
                        </a:xfrm>
                        <a:prstGeom prst="rect">
                          <a:avLst/>
                        </a:prstGeom>
                        <a:noFill/>
                        <a:ln w="76200" cmpd="tri">
                          <a:solidFill>
                            <a:srgbClr val="808080"/>
                          </a:solidFill>
                          <a:miter lim="800000"/>
                          <a:headEnd/>
                          <a:tailEnd/>
                        </a:ln>
                        <a:effectLst>
                          <a:outerShdw dist="53882" dir="2700000" algn="ctr" rotWithShape="0">
                            <a:srgbClr val="C0C0C0"/>
                          </a:outerShdw>
                        </a:effectLst>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DEEBFA" id="Rectangle 2" o:spid="_x0000_s1026" style="position:absolute;margin-left:-25.8pt;margin-top:-18.05pt;width:481.3pt;height:706.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" filled="f" fillcolor="silver" strokecolor="gray" strokeweight="6pt">
                <v:stroke linestyle="thickBetweenThin"/>
                <v:shadow on="t" color="silver" offset="3pt,3pt"/>
              </v:rect>
            </w:pict>
          </mc:Fallback>
        </mc:AlternateContent>
      </w:r>
      <w:r w:rsidR="00E075A9" w:rsidRPr="00F75113">
        <w:rPr>
          <w:rFonts w:cs="Times New Roman"/>
          <w:b/>
          <w:sz w:val="28"/>
        </w:rPr>
        <w:t>ĐẠI HỌC QUỐC GIA TP.</w:t>
      </w:r>
      <w:r w:rsidR="00DF12FE">
        <w:rPr>
          <w:rFonts w:cs="Times New Roman"/>
          <w:b/>
          <w:sz w:val="28"/>
        </w:rPr>
        <w:t xml:space="preserve"> </w:t>
      </w:r>
      <w:r w:rsidR="00E075A9" w:rsidRPr="00F75113">
        <w:rPr>
          <w:rFonts w:cs="Times New Roman"/>
          <w:b/>
          <w:sz w:val="28"/>
        </w:rPr>
        <w:t>HỒ CHÍ MINH</w:t>
      </w:r>
    </w:p>
    <w:p w14:paraId="30D2D551" w14:textId="77777777" w:rsidR="00E075A9" w:rsidRPr="00F75113" w:rsidRDefault="00E075A9" w:rsidP="00E075A9">
      <w:pPr>
        <w:spacing w:before="0" w:after="0" w:line="264" w:lineRule="auto"/>
        <w:ind w:leftChars="-177" w:left="-425"/>
        <w:jc w:val="center"/>
        <w:rPr>
          <w:rFonts w:cs="Times New Roman"/>
          <w:sz w:val="28"/>
          <w:szCs w:val="30"/>
        </w:rPr>
      </w:pPr>
      <w:r w:rsidRPr="00F75113">
        <w:rPr>
          <w:rFonts w:cs="Times New Roman"/>
          <w:sz w:val="28"/>
          <w:szCs w:val="30"/>
        </w:rPr>
        <w:t>TRƯỜNG ĐẠI HỌC BÁCH KHOA</w:t>
      </w:r>
    </w:p>
    <w:p w14:paraId="234E4E15" w14:textId="77777777" w:rsidR="00E075A9" w:rsidRPr="00F75113" w:rsidRDefault="00E075A9" w:rsidP="00E075A9">
      <w:pPr>
        <w:spacing w:before="0" w:after="0" w:line="264" w:lineRule="auto"/>
        <w:ind w:leftChars="-177" w:left="-425"/>
        <w:jc w:val="center"/>
        <w:rPr>
          <w:rFonts w:cs="Times New Roman"/>
          <w:sz w:val="28"/>
          <w:szCs w:val="30"/>
        </w:rPr>
      </w:pPr>
      <w:r w:rsidRPr="00F75113">
        <w:rPr>
          <w:rFonts w:cs="Times New Roman"/>
          <w:sz w:val="28"/>
          <w:szCs w:val="30"/>
        </w:rPr>
        <w:t>KHOA ĐIỆN – ĐIỆN TỬ</w:t>
      </w:r>
    </w:p>
    <w:p w14:paraId="0E164450" w14:textId="77777777" w:rsidR="00E075A9" w:rsidRPr="00F75113" w:rsidRDefault="00E075A9" w:rsidP="00E075A9">
      <w:pPr>
        <w:spacing w:before="0" w:after="0" w:line="264" w:lineRule="auto"/>
        <w:ind w:leftChars="-177" w:left="-425"/>
        <w:jc w:val="center"/>
        <w:rPr>
          <w:rFonts w:cs="Times New Roman"/>
          <w:b/>
          <w:sz w:val="28"/>
          <w:szCs w:val="30"/>
        </w:rPr>
      </w:pPr>
      <w:r w:rsidRPr="00F75113">
        <w:rPr>
          <w:rFonts w:cs="Times New Roman"/>
          <w:b/>
          <w:sz w:val="28"/>
          <w:szCs w:val="30"/>
        </w:rPr>
        <w:t xml:space="preserve">BỘ MÔN </w:t>
      </w:r>
      <w:r w:rsidR="00DE6D32" w:rsidRPr="00F75113">
        <w:rPr>
          <w:rFonts w:cs="Times New Roman"/>
          <w:b/>
          <w:sz w:val="28"/>
          <w:szCs w:val="30"/>
        </w:rPr>
        <w:t>ĐIỆN TỬ</w:t>
      </w:r>
    </w:p>
    <w:p w14:paraId="07476BE3" w14:textId="77777777" w:rsidR="00E075A9" w:rsidRPr="00F75113" w:rsidRDefault="00360CBA" w:rsidP="00E075A9">
      <w:pPr>
        <w:spacing w:before="0" w:after="0"/>
        <w:ind w:leftChars="-177" w:left="-425"/>
        <w:jc w:val="center"/>
        <w:rPr>
          <w:rFonts w:cs="Times New Roman"/>
          <w:b/>
          <w:sz w:val="30"/>
          <w:szCs w:val="30"/>
        </w:rPr>
      </w:pPr>
      <w:r>
        <w:t>---------------o0o---------------</w:t>
      </w:r>
    </w:p>
    <w:p w14:paraId="5A028721" w14:textId="29995913" w:rsidR="00E075A9" w:rsidRPr="00F75113" w:rsidRDefault="00DF12FE" w:rsidP="00E075A9">
      <w:pPr>
        <w:spacing w:before="100" w:after="0"/>
        <w:ind w:leftChars="-118" w:left="-283" w:rightChars="58" w:right="139"/>
        <w:jc w:val="center"/>
        <w:rPr>
          <w:rFonts w:cs="Times New Roman"/>
          <w:b/>
          <w:sz w:val="30"/>
          <w:szCs w:val="30"/>
        </w:rPr>
      </w:pPr>
      <w:r w:rsidRPr="00DF12FE">
        <w:rPr>
          <w:rFonts w:cs="Times New Roman"/>
          <w:b/>
          <w:noProof/>
          <w:sz w:val="30"/>
          <w:szCs w:val="30"/>
        </w:rPr>
        <w:drawing>
          <wp:inline distT="0" distB="0" distL="0" distR="0" wp14:anchorId="7AFAE63F" wp14:editId="032C76A7">
            <wp:extent cx="1766545" cy="1606099"/>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76299" cy="1614967"/>
                    </a:xfrm>
                    <a:prstGeom prst="rect">
                      <a:avLst/>
                    </a:prstGeom>
                  </pic:spPr>
                </pic:pic>
              </a:graphicData>
            </a:graphic>
          </wp:inline>
        </w:drawing>
      </w:r>
    </w:p>
    <w:p w14:paraId="2E06E883" w14:textId="77777777" w:rsidR="00E075A9" w:rsidRPr="00F75113" w:rsidRDefault="00E075A9" w:rsidP="00E075A9">
      <w:pPr>
        <w:spacing w:before="100" w:after="0"/>
        <w:ind w:leftChars="-177" w:left="-425"/>
        <w:jc w:val="center"/>
        <w:rPr>
          <w:rFonts w:cs="Times New Roman"/>
          <w:b/>
          <w:sz w:val="18"/>
          <w:szCs w:val="30"/>
        </w:rPr>
      </w:pPr>
    </w:p>
    <w:p w14:paraId="5A12B62A" w14:textId="77777777" w:rsidR="00E075A9" w:rsidRPr="00F75113" w:rsidRDefault="00E075A9" w:rsidP="00E075A9">
      <w:pPr>
        <w:spacing w:after="0" w:line="264" w:lineRule="auto"/>
        <w:ind w:leftChars="-177" w:left="-425"/>
        <w:jc w:val="center"/>
        <w:rPr>
          <w:rFonts w:cs="Times New Roman"/>
          <w:b/>
          <w:sz w:val="16"/>
          <w:szCs w:val="30"/>
        </w:rPr>
      </w:pPr>
    </w:p>
    <w:p w14:paraId="1AE35B87" w14:textId="77777777" w:rsidR="00E075A9" w:rsidRPr="00360CBA" w:rsidRDefault="00E075A9" w:rsidP="00E075A9">
      <w:pPr>
        <w:spacing w:after="0" w:line="264" w:lineRule="auto"/>
        <w:ind w:leftChars="-177" w:left="-425"/>
        <w:jc w:val="center"/>
        <w:rPr>
          <w:rFonts w:cs="Times New Roman"/>
          <w:b/>
          <w:sz w:val="28"/>
          <w:szCs w:val="28"/>
        </w:rPr>
      </w:pPr>
      <w:r w:rsidRPr="00360CBA">
        <w:rPr>
          <w:rFonts w:cs="Times New Roman"/>
          <w:b/>
          <w:sz w:val="28"/>
          <w:szCs w:val="28"/>
        </w:rPr>
        <w:t>LUẬN VĂN TỐT NGHIỆP ĐẠI HỌC</w:t>
      </w:r>
    </w:p>
    <w:p w14:paraId="1F3AFD99" w14:textId="77777777" w:rsidR="00E075A9" w:rsidRPr="00F75113" w:rsidRDefault="00E075A9" w:rsidP="00E075A9">
      <w:pPr>
        <w:spacing w:before="100" w:after="0"/>
        <w:ind w:leftChars="-177" w:left="-425"/>
        <w:jc w:val="center"/>
        <w:rPr>
          <w:rFonts w:cs="Times New Roman"/>
          <w:b/>
          <w:sz w:val="28"/>
          <w:szCs w:val="30"/>
        </w:rPr>
      </w:pPr>
    </w:p>
    <w:p w14:paraId="351F88DC" w14:textId="78A242F5" w:rsidR="00276F49" w:rsidRDefault="00CC5C3F" w:rsidP="00276F49">
      <w:pPr>
        <w:spacing w:before="100" w:after="0"/>
        <w:ind w:leftChars="-177" w:left="-425"/>
        <w:jc w:val="center"/>
        <w:rPr>
          <w:rFonts w:cs="Times New Roman"/>
          <w:b/>
          <w:sz w:val="40"/>
          <w:szCs w:val="40"/>
          <w:lang w:eastAsia="ja-JP"/>
        </w:rPr>
      </w:pPr>
      <w:r>
        <w:rPr>
          <w:rFonts w:cs="Times New Roman"/>
          <w:b/>
          <w:sz w:val="40"/>
          <w:szCs w:val="40"/>
          <w:lang w:eastAsia="ja-JP"/>
        </w:rPr>
        <w:t>TỦ ĐỒ THÔNG MINH</w:t>
      </w:r>
    </w:p>
    <w:p w14:paraId="03EFB867" w14:textId="2424F68A" w:rsidR="00CC5C3F" w:rsidRPr="00360CBA" w:rsidRDefault="00CC5C3F" w:rsidP="00276F49">
      <w:pPr>
        <w:spacing w:before="100" w:after="0"/>
        <w:ind w:leftChars="-177" w:left="-425"/>
        <w:jc w:val="center"/>
        <w:rPr>
          <w:rFonts w:cs="Times New Roman"/>
          <w:b/>
          <w:sz w:val="40"/>
          <w:szCs w:val="40"/>
          <w:lang w:eastAsia="ja-JP"/>
        </w:rPr>
      </w:pPr>
      <w:r>
        <w:rPr>
          <w:rFonts w:cs="Times New Roman"/>
          <w:b/>
          <w:sz w:val="40"/>
          <w:szCs w:val="40"/>
          <w:lang w:eastAsia="ja-JP"/>
        </w:rPr>
        <w:t>SỬ DỤNG NHẬN DIỆN KHUÔN MẶT VÀ VÂN TAY</w:t>
      </w:r>
    </w:p>
    <w:p w14:paraId="15D23531" w14:textId="77777777" w:rsidR="00E075A9" w:rsidRPr="00F75113" w:rsidRDefault="00E075A9" w:rsidP="00E075A9">
      <w:pPr>
        <w:spacing w:before="100" w:after="0"/>
        <w:ind w:leftChars="-177" w:left="-425"/>
        <w:jc w:val="center"/>
        <w:rPr>
          <w:rFonts w:cs="Times New Roman"/>
          <w:b/>
          <w:sz w:val="38"/>
          <w:szCs w:val="38"/>
          <w:lang w:eastAsia="ja-JP"/>
        </w:rPr>
      </w:pPr>
    </w:p>
    <w:p w14:paraId="4D3EA2A6" w14:textId="77777777" w:rsidR="00E075A9" w:rsidRPr="00F75113" w:rsidRDefault="00E075A9" w:rsidP="00CC5C3F">
      <w:pPr>
        <w:spacing w:before="100" w:after="0"/>
        <w:rPr>
          <w:rFonts w:cs="Times New Roman"/>
          <w:b/>
          <w:sz w:val="22"/>
          <w:szCs w:val="30"/>
        </w:rPr>
      </w:pPr>
    </w:p>
    <w:p w14:paraId="76F29809" w14:textId="32A972D3" w:rsidR="00E075A9" w:rsidRPr="00F75113" w:rsidRDefault="00E075A9" w:rsidP="00276F49">
      <w:pPr>
        <w:tabs>
          <w:tab w:val="left" w:pos="4253"/>
          <w:tab w:val="left" w:pos="5387"/>
        </w:tabs>
        <w:spacing w:after="0" w:line="264" w:lineRule="auto"/>
        <w:ind w:leftChars="-177" w:left="-425"/>
        <w:rPr>
          <w:rFonts w:cs="Times New Roman"/>
          <w:b/>
          <w:sz w:val="28"/>
          <w:szCs w:val="28"/>
        </w:rPr>
      </w:pPr>
      <w:r w:rsidRPr="00F75113">
        <w:rPr>
          <w:rFonts w:cs="Times New Roman"/>
          <w:b/>
          <w:sz w:val="28"/>
          <w:szCs w:val="28"/>
        </w:rPr>
        <w:tab/>
        <w:t>GVHD:</w:t>
      </w:r>
      <w:r w:rsidRPr="00F75113">
        <w:rPr>
          <w:rFonts w:cs="Times New Roman"/>
          <w:b/>
          <w:sz w:val="28"/>
          <w:szCs w:val="28"/>
        </w:rPr>
        <w:tab/>
      </w:r>
      <w:r w:rsidR="00CC5C3F">
        <w:rPr>
          <w:rFonts w:cs="Times New Roman"/>
          <w:b/>
          <w:sz w:val="28"/>
          <w:szCs w:val="28"/>
        </w:rPr>
        <w:t>ThS. Bùi Quốc Bảo</w:t>
      </w:r>
    </w:p>
    <w:p w14:paraId="53BF9A63" w14:textId="0B729EF4" w:rsidR="00E075A9" w:rsidRPr="00F75113" w:rsidRDefault="00E075A9" w:rsidP="00276F49">
      <w:pPr>
        <w:tabs>
          <w:tab w:val="left" w:pos="4253"/>
          <w:tab w:val="left" w:pos="5387"/>
        </w:tabs>
        <w:spacing w:after="0" w:line="264" w:lineRule="auto"/>
        <w:ind w:leftChars="-177" w:left="-425"/>
        <w:rPr>
          <w:rFonts w:cs="Times New Roman"/>
          <w:b/>
          <w:sz w:val="28"/>
          <w:szCs w:val="28"/>
          <w:lang w:eastAsia="ja-JP"/>
        </w:rPr>
      </w:pPr>
      <w:r w:rsidRPr="00F75113">
        <w:rPr>
          <w:rFonts w:cs="Times New Roman"/>
          <w:b/>
          <w:sz w:val="28"/>
          <w:szCs w:val="28"/>
        </w:rPr>
        <w:tab/>
        <w:t xml:space="preserve">SVTH: </w:t>
      </w:r>
      <w:r w:rsidRPr="00F75113">
        <w:rPr>
          <w:rFonts w:cs="Times New Roman"/>
          <w:b/>
          <w:sz w:val="28"/>
          <w:szCs w:val="28"/>
        </w:rPr>
        <w:tab/>
      </w:r>
      <w:r w:rsidR="00CC5C3F">
        <w:rPr>
          <w:rFonts w:cs="Times New Roman"/>
          <w:b/>
          <w:sz w:val="28"/>
          <w:szCs w:val="28"/>
        </w:rPr>
        <w:t>Mai Xuân Hùng</w:t>
      </w:r>
    </w:p>
    <w:p w14:paraId="7892B163" w14:textId="581B0216" w:rsidR="00E075A9" w:rsidRPr="00F75113" w:rsidRDefault="00276F49" w:rsidP="00276F49">
      <w:pPr>
        <w:tabs>
          <w:tab w:val="left" w:pos="4253"/>
          <w:tab w:val="left" w:pos="5387"/>
        </w:tabs>
        <w:spacing w:after="0" w:line="264" w:lineRule="auto"/>
        <w:ind w:leftChars="-177" w:left="-425"/>
        <w:rPr>
          <w:rFonts w:cs="Times New Roman"/>
          <w:b/>
          <w:sz w:val="28"/>
          <w:szCs w:val="28"/>
          <w:lang w:eastAsia="ja-JP"/>
        </w:rPr>
      </w:pPr>
      <w:r w:rsidRPr="00F75113">
        <w:rPr>
          <w:rFonts w:cs="Times New Roman"/>
          <w:b/>
          <w:sz w:val="28"/>
          <w:szCs w:val="28"/>
        </w:rPr>
        <w:tab/>
      </w:r>
      <w:r w:rsidR="00E075A9" w:rsidRPr="00F75113">
        <w:rPr>
          <w:rFonts w:cs="Times New Roman"/>
          <w:b/>
          <w:sz w:val="28"/>
          <w:szCs w:val="28"/>
        </w:rPr>
        <w:t xml:space="preserve">MSSV: </w:t>
      </w:r>
      <w:r w:rsidRPr="00F75113">
        <w:rPr>
          <w:rFonts w:cs="Times New Roman"/>
          <w:b/>
          <w:sz w:val="28"/>
          <w:szCs w:val="28"/>
        </w:rPr>
        <w:tab/>
      </w:r>
      <w:r w:rsidR="00CC5C3F">
        <w:rPr>
          <w:rFonts w:cs="Times New Roman"/>
          <w:b/>
          <w:sz w:val="28"/>
          <w:szCs w:val="28"/>
        </w:rPr>
        <w:t>1913605</w:t>
      </w:r>
    </w:p>
    <w:p w14:paraId="2EAC129C" w14:textId="77777777" w:rsidR="00E075A9" w:rsidRPr="00F75113" w:rsidRDefault="00E075A9" w:rsidP="00DE6D32">
      <w:pPr>
        <w:tabs>
          <w:tab w:val="left" w:pos="3600"/>
          <w:tab w:val="left" w:pos="4410"/>
        </w:tabs>
        <w:spacing w:after="0" w:line="264" w:lineRule="auto"/>
        <w:ind w:leftChars="-177" w:left="-425"/>
        <w:rPr>
          <w:rFonts w:cs="Times New Roman"/>
          <w:b/>
          <w:sz w:val="28"/>
          <w:szCs w:val="28"/>
          <w:lang w:eastAsia="ja-JP"/>
        </w:rPr>
      </w:pPr>
      <w:r w:rsidRPr="00F75113">
        <w:rPr>
          <w:rFonts w:cs="Times New Roman"/>
          <w:b/>
          <w:sz w:val="28"/>
          <w:szCs w:val="28"/>
        </w:rPr>
        <w:tab/>
      </w:r>
      <w:r w:rsidRPr="00F75113">
        <w:rPr>
          <w:rFonts w:cs="Times New Roman"/>
          <w:b/>
          <w:sz w:val="28"/>
          <w:szCs w:val="28"/>
        </w:rPr>
        <w:tab/>
      </w:r>
    </w:p>
    <w:p w14:paraId="1A52B707" w14:textId="77777777" w:rsidR="00E075A9" w:rsidRPr="00F75113" w:rsidRDefault="00E075A9" w:rsidP="00E075A9">
      <w:pPr>
        <w:tabs>
          <w:tab w:val="left" w:pos="3240"/>
          <w:tab w:val="left" w:pos="4500"/>
        </w:tabs>
        <w:spacing w:after="0" w:line="264" w:lineRule="auto"/>
        <w:ind w:leftChars="-177" w:left="-425"/>
        <w:rPr>
          <w:rFonts w:cs="Times New Roman"/>
          <w:b/>
          <w:sz w:val="28"/>
          <w:szCs w:val="28"/>
          <w:lang w:eastAsia="ja-JP"/>
        </w:rPr>
      </w:pPr>
    </w:p>
    <w:p w14:paraId="72443E8A" w14:textId="77777777" w:rsidR="00E075A9" w:rsidRPr="00F75113" w:rsidRDefault="00E075A9" w:rsidP="00E075A9">
      <w:pPr>
        <w:tabs>
          <w:tab w:val="left" w:pos="3240"/>
          <w:tab w:val="left" w:pos="4500"/>
        </w:tabs>
        <w:spacing w:after="0" w:line="264" w:lineRule="auto"/>
        <w:ind w:leftChars="-177" w:left="-425"/>
        <w:rPr>
          <w:rFonts w:cs="Times New Roman"/>
          <w:b/>
          <w:sz w:val="28"/>
          <w:szCs w:val="28"/>
          <w:lang w:eastAsia="ja-JP"/>
        </w:rPr>
      </w:pPr>
    </w:p>
    <w:p w14:paraId="3F201A69" w14:textId="77777777" w:rsidR="00E075A9" w:rsidRPr="00F75113" w:rsidRDefault="00E075A9" w:rsidP="00E075A9">
      <w:pPr>
        <w:spacing w:before="0" w:after="0" w:line="240" w:lineRule="auto"/>
        <w:ind w:leftChars="-177" w:left="-425"/>
        <w:jc w:val="center"/>
        <w:rPr>
          <w:rFonts w:cs="Times New Roman"/>
          <w:b/>
          <w:i/>
          <w:sz w:val="28"/>
          <w:szCs w:val="30"/>
          <w:lang w:eastAsia="ja-JP"/>
        </w:rPr>
      </w:pPr>
    </w:p>
    <w:p w14:paraId="4DA205BC" w14:textId="77777777" w:rsidR="00DE6D32" w:rsidRPr="00F75113" w:rsidRDefault="00DE6D32" w:rsidP="00E075A9">
      <w:pPr>
        <w:spacing w:before="0" w:after="0" w:line="240" w:lineRule="auto"/>
        <w:ind w:leftChars="-177" w:left="-425"/>
        <w:jc w:val="center"/>
        <w:rPr>
          <w:rFonts w:cs="Times New Roman"/>
          <w:b/>
          <w:sz w:val="28"/>
          <w:szCs w:val="30"/>
        </w:rPr>
      </w:pPr>
    </w:p>
    <w:p w14:paraId="5BC2E419" w14:textId="228C2916" w:rsidR="00E075A9" w:rsidRPr="00F75113" w:rsidRDefault="00E075A9" w:rsidP="00E075A9">
      <w:pPr>
        <w:spacing w:before="0" w:after="0" w:line="240" w:lineRule="auto"/>
        <w:ind w:leftChars="-177" w:left="-425"/>
        <w:jc w:val="center"/>
        <w:rPr>
          <w:rFonts w:cs="Times New Roman"/>
          <w:b/>
          <w:sz w:val="28"/>
          <w:szCs w:val="30"/>
          <w:lang w:eastAsia="ja-JP"/>
        </w:rPr>
      </w:pPr>
      <w:r w:rsidRPr="00F75113">
        <w:rPr>
          <w:rFonts w:cs="Times New Roman"/>
          <w:b/>
          <w:sz w:val="28"/>
          <w:szCs w:val="30"/>
        </w:rPr>
        <w:t xml:space="preserve">TP. HỒ CHÍ MINH, THÁNG </w:t>
      </w:r>
      <w:r w:rsidR="00CC5C3F">
        <w:rPr>
          <w:rFonts w:cs="Times New Roman"/>
          <w:b/>
          <w:sz w:val="28"/>
          <w:szCs w:val="30"/>
        </w:rPr>
        <w:t>05</w:t>
      </w:r>
      <w:r w:rsidR="00276F49" w:rsidRPr="00F75113">
        <w:rPr>
          <w:rFonts w:cs="Times New Roman"/>
          <w:b/>
          <w:sz w:val="28"/>
          <w:szCs w:val="30"/>
        </w:rPr>
        <w:t xml:space="preserve"> </w:t>
      </w:r>
      <w:r w:rsidRPr="00F75113">
        <w:rPr>
          <w:rFonts w:cs="Times New Roman"/>
          <w:b/>
          <w:sz w:val="28"/>
          <w:szCs w:val="30"/>
        </w:rPr>
        <w:t>NĂM 20</w:t>
      </w:r>
      <w:r w:rsidR="00CC5C3F">
        <w:rPr>
          <w:rFonts w:cs="Times New Roman"/>
          <w:b/>
          <w:sz w:val="28"/>
          <w:szCs w:val="30"/>
        </w:rPr>
        <w:t>24</w:t>
      </w:r>
    </w:p>
    <w:p w14:paraId="5EB57503" w14:textId="77777777" w:rsidR="00E075A9" w:rsidRPr="00F75113" w:rsidRDefault="00E075A9" w:rsidP="00E075A9">
      <w:pPr>
        <w:spacing w:before="0" w:after="0" w:line="240" w:lineRule="auto"/>
        <w:rPr>
          <w:rFonts w:cs="Times New Roman"/>
          <w:b/>
          <w:i/>
          <w:sz w:val="28"/>
          <w:szCs w:val="30"/>
          <w:lang w:eastAsia="ja-JP"/>
        </w:rPr>
      </w:pPr>
      <w:r w:rsidRPr="00F75113">
        <w:rPr>
          <w:rFonts w:cs="Times New Roman"/>
          <w:b/>
          <w:i/>
          <w:sz w:val="28"/>
          <w:szCs w:val="30"/>
          <w:lang w:eastAsia="ja-JP"/>
        </w:rPr>
        <w:br w:type="page"/>
      </w:r>
    </w:p>
    <w:p w14:paraId="7256DD70" w14:textId="77777777" w:rsidR="00E075A9" w:rsidRPr="00F75113" w:rsidRDefault="00E075A9" w:rsidP="00E075A9">
      <w:pPr>
        <w:tabs>
          <w:tab w:val="center" w:pos="1985"/>
          <w:tab w:val="center" w:pos="6663"/>
        </w:tabs>
        <w:spacing w:before="0" w:after="0" w:line="240" w:lineRule="auto"/>
        <w:rPr>
          <w:rFonts w:cs="Times New Roman"/>
        </w:rPr>
      </w:pPr>
      <w:r w:rsidRPr="00F75113">
        <w:rPr>
          <w:rFonts w:cs="Times New Roman"/>
        </w:rPr>
        <w:lastRenderedPageBreak/>
        <w:t xml:space="preserve">ĐẠI HỌC QUỐC GIA TP.HỒ CHÍ MINH </w:t>
      </w:r>
      <w:r w:rsidRPr="00F75113">
        <w:rPr>
          <w:rFonts w:cs="Times New Roman"/>
        </w:rPr>
        <w:tab/>
        <w:t>CỘNG HÒA XÃ HỘI CHỦ NGHĨA VIỆT NAM</w:t>
      </w:r>
    </w:p>
    <w:p w14:paraId="0979FA5E" w14:textId="77777777" w:rsidR="00E075A9" w:rsidRPr="00F75113" w:rsidRDefault="00E075A9" w:rsidP="00E075A9">
      <w:pPr>
        <w:tabs>
          <w:tab w:val="center" w:pos="1985"/>
          <w:tab w:val="center" w:pos="6663"/>
        </w:tabs>
        <w:spacing w:before="0" w:after="0" w:line="240" w:lineRule="auto"/>
        <w:rPr>
          <w:rFonts w:cs="Times New Roman"/>
        </w:rPr>
      </w:pPr>
      <w:r w:rsidRPr="00F75113">
        <w:rPr>
          <w:rFonts w:cs="Times New Roman"/>
        </w:rPr>
        <w:tab/>
        <w:t xml:space="preserve">TRƯỜNG ĐẠI HỌC BÁCH KHOA </w:t>
      </w:r>
      <w:r w:rsidRPr="00F75113">
        <w:rPr>
          <w:rFonts w:cs="Times New Roman"/>
        </w:rPr>
        <w:tab/>
        <w:t>Độc lập – Tự do – Hạnh phúc.</w:t>
      </w:r>
    </w:p>
    <w:p w14:paraId="2786922F" w14:textId="77777777" w:rsidR="00E075A9" w:rsidRPr="00F75113" w:rsidRDefault="00E075A9" w:rsidP="00E075A9">
      <w:pPr>
        <w:tabs>
          <w:tab w:val="center" w:pos="1985"/>
          <w:tab w:val="center" w:pos="6663"/>
        </w:tabs>
        <w:spacing w:before="0" w:after="0" w:line="240" w:lineRule="auto"/>
        <w:rPr>
          <w:rFonts w:cs="Times New Roman"/>
          <w:lang w:eastAsia="ja-JP"/>
        </w:rPr>
      </w:pPr>
      <w:r w:rsidRPr="00F75113">
        <w:rPr>
          <w:rFonts w:cs="Times New Roman"/>
          <w:lang w:eastAsia="ja-JP"/>
        </w:rPr>
        <w:tab/>
      </w:r>
      <w:r w:rsidRPr="00F75113">
        <w:rPr>
          <w:rFonts w:cs="Times New Roman"/>
        </w:rPr>
        <w:t>-----</w:t>
      </w:r>
      <w:r w:rsidRPr="00F75113">
        <w:rPr>
          <w:rFonts w:eastAsia="MS Mincho" w:hAnsi="MS Mincho" w:cs="Times New Roman"/>
          <w:sz w:val="32"/>
          <w:szCs w:val="32"/>
        </w:rPr>
        <w:t>✩</w:t>
      </w:r>
      <w:r w:rsidRPr="00F75113">
        <w:rPr>
          <w:rFonts w:cs="Times New Roman"/>
        </w:rPr>
        <w:t xml:space="preserve">-----                </w:t>
      </w:r>
      <w:r w:rsidRPr="00F75113">
        <w:rPr>
          <w:rFonts w:cs="Times New Roman"/>
          <w:lang w:eastAsia="ja-JP"/>
        </w:rPr>
        <w:tab/>
      </w:r>
      <w:r w:rsidRPr="00F75113">
        <w:rPr>
          <w:rFonts w:cs="Times New Roman"/>
        </w:rPr>
        <w:t>-----</w:t>
      </w:r>
      <w:r w:rsidRPr="00F75113">
        <w:rPr>
          <w:rFonts w:eastAsia="MS Mincho" w:hAnsi="MS Mincho" w:cs="Times New Roman"/>
          <w:sz w:val="32"/>
          <w:szCs w:val="32"/>
        </w:rPr>
        <w:t>✩</w:t>
      </w:r>
      <w:r w:rsidRPr="00F75113">
        <w:rPr>
          <w:rFonts w:cs="Times New Roman"/>
        </w:rPr>
        <w:t xml:space="preserve">----- </w:t>
      </w:r>
    </w:p>
    <w:p w14:paraId="70A2EB17" w14:textId="77777777" w:rsidR="00E075A9" w:rsidRPr="00F75113" w:rsidRDefault="00E075A9" w:rsidP="00E075A9">
      <w:pPr>
        <w:tabs>
          <w:tab w:val="center" w:pos="1985"/>
          <w:tab w:val="center" w:pos="6663"/>
        </w:tabs>
        <w:spacing w:before="0" w:after="0" w:line="240" w:lineRule="auto"/>
        <w:rPr>
          <w:rFonts w:cs="Times New Roman"/>
          <w:lang w:eastAsia="ja-JP"/>
        </w:rPr>
      </w:pPr>
      <w:r w:rsidRPr="00F75113">
        <w:rPr>
          <w:rFonts w:cs="Times New Roman"/>
          <w:lang w:eastAsia="ja-JP"/>
        </w:rPr>
        <w:tab/>
      </w:r>
      <w:r w:rsidRPr="00F75113">
        <w:rPr>
          <w:rFonts w:cs="Times New Roman"/>
          <w:szCs w:val="26"/>
        </w:rPr>
        <w:t>Số:   ______ /BKĐT</w:t>
      </w:r>
    </w:p>
    <w:p w14:paraId="3521BF47" w14:textId="77777777" w:rsidR="00E075A9" w:rsidRPr="00F75113" w:rsidRDefault="00E075A9" w:rsidP="006A43A0">
      <w:pPr>
        <w:tabs>
          <w:tab w:val="center" w:pos="1985"/>
          <w:tab w:val="center" w:pos="6663"/>
        </w:tabs>
        <w:spacing w:before="0" w:after="0" w:line="240" w:lineRule="auto"/>
        <w:rPr>
          <w:rFonts w:cs="Times New Roman"/>
          <w:lang w:eastAsia="ja-JP"/>
        </w:rPr>
      </w:pPr>
      <w:r w:rsidRPr="00F75113">
        <w:rPr>
          <w:rFonts w:cs="Times New Roman"/>
          <w:lang w:eastAsia="ja-JP"/>
        </w:rPr>
        <w:tab/>
      </w:r>
      <w:r w:rsidRPr="00F75113">
        <w:rPr>
          <w:rFonts w:cs="Times New Roman"/>
          <w:szCs w:val="26"/>
        </w:rPr>
        <w:t xml:space="preserve">Khoa: </w:t>
      </w:r>
      <w:r w:rsidRPr="00F75113">
        <w:rPr>
          <w:rFonts w:cs="Times New Roman"/>
          <w:b/>
          <w:szCs w:val="26"/>
        </w:rPr>
        <w:t>Điện – Điện tử</w:t>
      </w:r>
      <w:r w:rsidRPr="00F75113">
        <w:rPr>
          <w:rFonts w:cs="Times New Roman"/>
          <w:szCs w:val="26"/>
        </w:rPr>
        <w:t xml:space="preserve">  </w:t>
      </w:r>
    </w:p>
    <w:p w14:paraId="6AB3CC40" w14:textId="77777777" w:rsidR="00E075A9" w:rsidRPr="00F75113" w:rsidRDefault="00E075A9" w:rsidP="006A43A0">
      <w:pPr>
        <w:tabs>
          <w:tab w:val="center" w:pos="1985"/>
          <w:tab w:val="center" w:pos="6663"/>
        </w:tabs>
        <w:spacing w:before="0" w:after="0" w:line="240" w:lineRule="auto"/>
        <w:rPr>
          <w:rFonts w:cs="Times New Roman"/>
        </w:rPr>
      </w:pPr>
      <w:r w:rsidRPr="00F75113">
        <w:rPr>
          <w:rFonts w:cs="Times New Roman"/>
          <w:lang w:eastAsia="ja-JP"/>
        </w:rPr>
        <w:tab/>
      </w:r>
      <w:r w:rsidRPr="00F75113">
        <w:rPr>
          <w:rFonts w:cs="Times New Roman"/>
          <w:szCs w:val="26"/>
        </w:rPr>
        <w:t xml:space="preserve">Bộ Môn: </w:t>
      </w:r>
      <w:r w:rsidRPr="00F75113">
        <w:rPr>
          <w:rFonts w:cs="Times New Roman"/>
          <w:b/>
          <w:szCs w:val="26"/>
        </w:rPr>
        <w:t xml:space="preserve">Điện Tử </w:t>
      </w:r>
    </w:p>
    <w:p w14:paraId="0EAF9BB4" w14:textId="77777777" w:rsidR="00E075A9" w:rsidRPr="00F75113" w:rsidRDefault="00E075A9" w:rsidP="00E075A9">
      <w:pPr>
        <w:spacing w:before="0" w:after="0" w:line="240" w:lineRule="auto"/>
        <w:jc w:val="center"/>
        <w:outlineLvl w:val="0"/>
        <w:rPr>
          <w:rFonts w:cs="Times New Roman"/>
          <w:bCs/>
          <w:sz w:val="36"/>
          <w:szCs w:val="26"/>
          <w:lang w:eastAsia="ja-JP"/>
        </w:rPr>
      </w:pPr>
    </w:p>
    <w:p w14:paraId="01F503D0" w14:textId="77777777" w:rsidR="00E075A9" w:rsidRPr="00F75113" w:rsidRDefault="00E075A9" w:rsidP="00E075A9">
      <w:pPr>
        <w:spacing w:before="0" w:after="0" w:line="240" w:lineRule="auto"/>
        <w:jc w:val="center"/>
        <w:outlineLvl w:val="0"/>
        <w:rPr>
          <w:rFonts w:cs="Times New Roman"/>
          <w:bCs/>
          <w:sz w:val="36"/>
          <w:szCs w:val="26"/>
          <w:lang w:eastAsia="ja-JP"/>
        </w:rPr>
      </w:pPr>
    </w:p>
    <w:p w14:paraId="2F9FF79D" w14:textId="77777777" w:rsidR="00E075A9" w:rsidRPr="00F75113" w:rsidRDefault="00E075A9" w:rsidP="006A43A0">
      <w:pPr>
        <w:spacing w:before="0" w:after="0" w:line="240" w:lineRule="auto"/>
        <w:jc w:val="center"/>
        <w:rPr>
          <w:rFonts w:cs="Times New Roman"/>
          <w:b/>
          <w:bCs/>
          <w:sz w:val="36"/>
          <w:szCs w:val="26"/>
          <w:lang w:eastAsia="ja-JP"/>
        </w:rPr>
      </w:pPr>
      <w:r w:rsidRPr="00F75113">
        <w:rPr>
          <w:rFonts w:cs="Times New Roman"/>
          <w:bCs/>
          <w:sz w:val="36"/>
          <w:szCs w:val="26"/>
        </w:rPr>
        <w:t>N</w:t>
      </w:r>
      <w:r w:rsidRPr="00F75113">
        <w:rPr>
          <w:rFonts w:cs="Times New Roman"/>
          <w:b/>
          <w:bCs/>
          <w:sz w:val="36"/>
          <w:szCs w:val="26"/>
        </w:rPr>
        <w:t>HIỆM VỤ LUẬN VĂN TỐT NGHIỆP</w:t>
      </w:r>
    </w:p>
    <w:p w14:paraId="26EB0C98" w14:textId="77777777" w:rsidR="00E075A9" w:rsidRPr="00F75113" w:rsidRDefault="00E075A9" w:rsidP="00E075A9">
      <w:pPr>
        <w:tabs>
          <w:tab w:val="left" w:pos="1843"/>
          <w:tab w:val="left" w:pos="6237"/>
        </w:tabs>
        <w:spacing w:before="0" w:after="0" w:line="240" w:lineRule="auto"/>
        <w:rPr>
          <w:rFonts w:cs="Times New Roman"/>
          <w:szCs w:val="26"/>
          <w:lang w:eastAsia="ja-JP"/>
        </w:rPr>
      </w:pPr>
      <w:r w:rsidRPr="00F75113">
        <w:rPr>
          <w:rFonts w:cs="Times New Roman"/>
          <w:szCs w:val="26"/>
        </w:rPr>
        <w:t xml:space="preserve">      </w:t>
      </w:r>
    </w:p>
    <w:p w14:paraId="224EE36F" w14:textId="5628AE00" w:rsidR="00E075A9" w:rsidRPr="00F75113" w:rsidRDefault="00E075A9" w:rsidP="007D158F">
      <w:pPr>
        <w:numPr>
          <w:ilvl w:val="0"/>
          <w:numId w:val="1"/>
        </w:numPr>
        <w:tabs>
          <w:tab w:val="left" w:pos="1701"/>
          <w:tab w:val="left" w:pos="1985"/>
          <w:tab w:val="left" w:pos="6096"/>
        </w:tabs>
        <w:spacing w:beforeLines="30" w:before="72" w:after="0" w:line="240" w:lineRule="auto"/>
        <w:rPr>
          <w:rFonts w:cs="Times New Roman"/>
        </w:rPr>
      </w:pPr>
      <w:r w:rsidRPr="00F75113">
        <w:rPr>
          <w:rFonts w:cs="Times New Roman"/>
        </w:rPr>
        <w:t>HỌ VÀ TÊN</w:t>
      </w:r>
      <w:r w:rsidRPr="00F75113">
        <w:rPr>
          <w:rFonts w:cs="Times New Roman"/>
          <w:lang w:eastAsia="ja-JP"/>
        </w:rPr>
        <w:tab/>
      </w:r>
      <w:r w:rsidRPr="00F75113">
        <w:rPr>
          <w:rFonts w:cs="Times New Roman"/>
        </w:rPr>
        <w:t>:</w:t>
      </w:r>
      <w:r w:rsidRPr="00F75113">
        <w:rPr>
          <w:rFonts w:cs="Times New Roman"/>
        </w:rPr>
        <w:tab/>
      </w:r>
      <w:r w:rsidR="00CC5C3F">
        <w:rPr>
          <w:rFonts w:cs="Times New Roman"/>
        </w:rPr>
        <w:t>Mai Xuân Hùng</w:t>
      </w:r>
      <w:r w:rsidRPr="00F75113">
        <w:rPr>
          <w:rFonts w:cs="Times New Roman"/>
        </w:rPr>
        <w:tab/>
        <w:t xml:space="preserve">MSSV: </w:t>
      </w:r>
      <w:r w:rsidR="00CC5C3F">
        <w:rPr>
          <w:rFonts w:cs="Times New Roman"/>
        </w:rPr>
        <w:t>1913605</w:t>
      </w:r>
    </w:p>
    <w:p w14:paraId="4777E65A" w14:textId="77777777" w:rsidR="00E075A9" w:rsidRPr="00F75113" w:rsidRDefault="00E075A9" w:rsidP="007D158F">
      <w:pPr>
        <w:tabs>
          <w:tab w:val="left" w:pos="1985"/>
          <w:tab w:val="left" w:pos="6096"/>
        </w:tabs>
        <w:spacing w:beforeLines="30" w:before="72" w:after="0" w:line="240" w:lineRule="auto"/>
        <w:ind w:left="420"/>
        <w:rPr>
          <w:rFonts w:cs="Times New Roman"/>
        </w:rPr>
      </w:pPr>
      <w:r w:rsidRPr="00F75113">
        <w:rPr>
          <w:rFonts w:cs="Times New Roman"/>
        </w:rPr>
        <w:tab/>
      </w:r>
    </w:p>
    <w:p w14:paraId="5DCCDA0B" w14:textId="75E8CC25" w:rsidR="00E075A9" w:rsidRPr="00F75113" w:rsidRDefault="00E075A9" w:rsidP="007D158F">
      <w:pPr>
        <w:numPr>
          <w:ilvl w:val="0"/>
          <w:numId w:val="1"/>
        </w:numPr>
        <w:tabs>
          <w:tab w:val="left" w:pos="1701"/>
          <w:tab w:val="left" w:pos="1985"/>
          <w:tab w:val="left" w:pos="6096"/>
        </w:tabs>
        <w:spacing w:beforeLines="30" w:before="72" w:after="0" w:line="240" w:lineRule="auto"/>
        <w:rPr>
          <w:rFonts w:cs="Times New Roman"/>
          <w:szCs w:val="26"/>
        </w:rPr>
      </w:pPr>
      <w:r w:rsidRPr="00F75113">
        <w:rPr>
          <w:rFonts w:cs="Times New Roman"/>
        </w:rPr>
        <w:t>NGÀNH:</w:t>
      </w:r>
      <w:r w:rsidRPr="00F75113">
        <w:rPr>
          <w:rFonts w:cs="Times New Roman"/>
          <w:lang w:eastAsia="ja-JP"/>
        </w:rPr>
        <w:tab/>
      </w:r>
      <w:r w:rsidRPr="00F75113">
        <w:rPr>
          <w:rFonts w:cs="Times New Roman"/>
          <w:lang w:eastAsia="ja-JP"/>
        </w:rPr>
        <w:tab/>
      </w:r>
      <w:r w:rsidRPr="00F75113">
        <w:rPr>
          <w:rFonts w:cs="Times New Roman"/>
          <w:b/>
          <w:lang w:eastAsia="ja-JP"/>
        </w:rPr>
        <w:t xml:space="preserve">ĐIỆN TỬ </w:t>
      </w:r>
      <w:r w:rsidR="00AA56E3">
        <w:rPr>
          <w:rFonts w:cs="Times New Roman"/>
          <w:b/>
          <w:lang w:eastAsia="ja-JP"/>
        </w:rPr>
        <w:t xml:space="preserve">- </w:t>
      </w:r>
      <w:r w:rsidRPr="00F75113">
        <w:rPr>
          <w:rFonts w:cs="Times New Roman"/>
          <w:b/>
        </w:rPr>
        <w:t>VIỄN THÔNG</w:t>
      </w:r>
      <w:r w:rsidRPr="00F75113">
        <w:rPr>
          <w:rFonts w:cs="Times New Roman"/>
          <w:b/>
          <w:bCs/>
          <w:szCs w:val="26"/>
          <w:lang w:eastAsia="ja-JP"/>
        </w:rPr>
        <w:tab/>
      </w:r>
      <w:r w:rsidRPr="00F75113">
        <w:rPr>
          <w:rFonts w:cs="Times New Roman"/>
        </w:rPr>
        <w:t xml:space="preserve">LỚP : </w:t>
      </w:r>
      <w:r w:rsidR="00CC5C3F">
        <w:rPr>
          <w:rFonts w:cs="Times New Roman"/>
        </w:rPr>
        <w:t>DD19DV03</w:t>
      </w:r>
    </w:p>
    <w:p w14:paraId="16D5BF8D" w14:textId="1CF7DA3C" w:rsidR="00E075A9" w:rsidRPr="00F75113" w:rsidRDefault="00E075A9" w:rsidP="007D158F">
      <w:pPr>
        <w:numPr>
          <w:ilvl w:val="0"/>
          <w:numId w:val="1"/>
        </w:numPr>
        <w:spacing w:beforeLines="30" w:before="72" w:after="0" w:line="240" w:lineRule="auto"/>
        <w:rPr>
          <w:rFonts w:cs="Times New Roman"/>
          <w:b/>
          <w:bCs/>
        </w:rPr>
      </w:pPr>
      <w:r w:rsidRPr="00F75113">
        <w:rPr>
          <w:rFonts w:cs="Times New Roman"/>
        </w:rPr>
        <w:t xml:space="preserve">Đề tài: </w:t>
      </w:r>
      <w:r w:rsidR="00CC5C3F">
        <w:rPr>
          <w:rFonts w:cs="Times New Roman"/>
        </w:rPr>
        <w:t>Tủ đồ thông minh sử dụng nhận diện khuôn mặt và vân tay</w:t>
      </w:r>
    </w:p>
    <w:p w14:paraId="212238C0" w14:textId="77777777" w:rsidR="00E075A9" w:rsidRPr="00F75113" w:rsidRDefault="00E075A9" w:rsidP="007D158F">
      <w:pPr>
        <w:numPr>
          <w:ilvl w:val="0"/>
          <w:numId w:val="1"/>
        </w:numPr>
        <w:spacing w:beforeLines="30" w:before="72" w:after="0" w:line="240" w:lineRule="auto"/>
        <w:rPr>
          <w:rFonts w:cs="Times New Roman"/>
        </w:rPr>
      </w:pPr>
      <w:r w:rsidRPr="00F75113">
        <w:rPr>
          <w:rFonts w:cs="Times New Roman"/>
        </w:rPr>
        <w:t>Nhiệm vụ (Yêu cầu về nội dung và số liệu ban đầu):</w:t>
      </w:r>
    </w:p>
    <w:p w14:paraId="048D6AE4" w14:textId="197CCE70" w:rsidR="00E075A9" w:rsidRDefault="008411E5" w:rsidP="000C1E5B">
      <w:pPr>
        <w:pStyle w:val="ListParagraph"/>
        <w:numPr>
          <w:ilvl w:val="0"/>
          <w:numId w:val="41"/>
        </w:numPr>
        <w:spacing w:beforeLines="30" w:before="72" w:after="0" w:line="240" w:lineRule="auto"/>
        <w:rPr>
          <w:rFonts w:cs="Times New Roman"/>
        </w:rPr>
      </w:pPr>
      <w:r>
        <w:rPr>
          <w:rFonts w:cs="Times New Roman"/>
        </w:rPr>
        <w:t>Hệ thống phải nhận diện qua khuôn mặt và vân tay.</w:t>
      </w:r>
    </w:p>
    <w:p w14:paraId="640856E2" w14:textId="75BCBB18" w:rsidR="008411E5" w:rsidRDefault="008411E5" w:rsidP="000C1E5B">
      <w:pPr>
        <w:pStyle w:val="ListParagraph"/>
        <w:numPr>
          <w:ilvl w:val="0"/>
          <w:numId w:val="41"/>
        </w:numPr>
        <w:spacing w:beforeLines="30" w:before="72" w:after="0" w:line="240" w:lineRule="auto"/>
        <w:rPr>
          <w:rFonts w:cs="Times New Roman"/>
        </w:rPr>
      </w:pPr>
      <w:r>
        <w:rPr>
          <w:rFonts w:cs="Times New Roman"/>
        </w:rPr>
        <w:t>Cho phép người dùng tương tác với hệ thống thông qua giao diện người dùng.</w:t>
      </w:r>
    </w:p>
    <w:p w14:paraId="1D060E6F" w14:textId="54E13F29" w:rsidR="008411E5" w:rsidRPr="008411E5" w:rsidRDefault="008411E5" w:rsidP="000C1E5B">
      <w:pPr>
        <w:pStyle w:val="ListParagraph"/>
        <w:numPr>
          <w:ilvl w:val="0"/>
          <w:numId w:val="41"/>
        </w:numPr>
        <w:spacing w:beforeLines="30" w:before="72" w:after="0" w:line="240" w:lineRule="auto"/>
        <w:rPr>
          <w:rFonts w:cs="Times New Roman"/>
        </w:rPr>
      </w:pPr>
      <w:r>
        <w:rPr>
          <w:rFonts w:cs="Times New Roman"/>
        </w:rPr>
        <w:t>Có lựa chọn trở lại khi người dùng không muốn tiếp tục phiên làm việc nữa.</w:t>
      </w:r>
    </w:p>
    <w:p w14:paraId="404A7117" w14:textId="280CACDB" w:rsidR="00E075A9" w:rsidRPr="00F75113" w:rsidRDefault="00E075A9" w:rsidP="007D158F">
      <w:pPr>
        <w:numPr>
          <w:ilvl w:val="0"/>
          <w:numId w:val="1"/>
        </w:numPr>
        <w:spacing w:beforeLines="30" w:before="72" w:after="0" w:line="240" w:lineRule="auto"/>
        <w:rPr>
          <w:rFonts w:cs="Times New Roman"/>
        </w:rPr>
      </w:pPr>
      <w:r w:rsidRPr="00F75113">
        <w:rPr>
          <w:rFonts w:cs="Times New Roman"/>
        </w:rPr>
        <w:t xml:space="preserve">Ngày giao nhiệm vụ luận văn: </w:t>
      </w:r>
      <w:r w:rsidR="00F24B1B">
        <w:rPr>
          <w:rFonts w:cs="Times New Roman"/>
        </w:rPr>
        <w:t>30/01/2024</w:t>
      </w:r>
    </w:p>
    <w:p w14:paraId="02E1450B" w14:textId="1C0D98D3" w:rsidR="00E075A9" w:rsidRPr="00F75113" w:rsidRDefault="00E075A9" w:rsidP="007D158F">
      <w:pPr>
        <w:numPr>
          <w:ilvl w:val="0"/>
          <w:numId w:val="1"/>
        </w:numPr>
        <w:spacing w:beforeLines="30" w:before="72" w:after="0" w:line="240" w:lineRule="auto"/>
        <w:rPr>
          <w:rFonts w:cs="Times New Roman"/>
        </w:rPr>
      </w:pPr>
      <w:r w:rsidRPr="00F75113">
        <w:rPr>
          <w:rFonts w:cs="Times New Roman"/>
        </w:rPr>
        <w:t xml:space="preserve">Ngày hoàn thành nhiệm vụ: </w:t>
      </w:r>
      <w:r w:rsidR="00F24B1B">
        <w:rPr>
          <w:rFonts w:cs="Times New Roman"/>
        </w:rPr>
        <w:t>05/05/2024</w:t>
      </w:r>
    </w:p>
    <w:p w14:paraId="172267A1" w14:textId="77777777" w:rsidR="00E075A9" w:rsidRPr="00F75113" w:rsidRDefault="00E075A9" w:rsidP="007D158F">
      <w:pPr>
        <w:numPr>
          <w:ilvl w:val="0"/>
          <w:numId w:val="1"/>
        </w:numPr>
        <w:tabs>
          <w:tab w:val="left" w:pos="5245"/>
        </w:tabs>
        <w:spacing w:beforeLines="30" w:before="72" w:after="0" w:line="240" w:lineRule="auto"/>
        <w:rPr>
          <w:rFonts w:cs="Times New Roman"/>
        </w:rPr>
      </w:pPr>
      <w:r w:rsidRPr="00F75113">
        <w:rPr>
          <w:rFonts w:cs="Times New Roman"/>
        </w:rPr>
        <w:t xml:space="preserve">Họ và tên người hướng dẫn: </w:t>
      </w:r>
      <w:r w:rsidRPr="00F75113">
        <w:rPr>
          <w:rFonts w:cs="Times New Roman"/>
        </w:rPr>
        <w:tab/>
        <w:t>Phần hướng dẫn</w:t>
      </w:r>
    </w:p>
    <w:p w14:paraId="1DEE3A8C" w14:textId="2CE1DC99" w:rsidR="00E075A9" w:rsidRPr="00F75113" w:rsidRDefault="00F8249B" w:rsidP="007D158F">
      <w:pPr>
        <w:tabs>
          <w:tab w:val="left" w:pos="5245"/>
        </w:tabs>
        <w:spacing w:beforeLines="30" w:before="72" w:after="0" w:line="240" w:lineRule="auto"/>
        <w:ind w:leftChars="177" w:left="425"/>
        <w:rPr>
          <w:rFonts w:cs="Times New Roman"/>
          <w:szCs w:val="26"/>
        </w:rPr>
      </w:pPr>
      <w:r>
        <w:rPr>
          <w:rFonts w:cs="Times New Roman"/>
          <w:szCs w:val="26"/>
        </w:rPr>
        <w:t>ThS. Bùi Quốc Bảo</w:t>
      </w:r>
      <w:r w:rsidR="00E075A9" w:rsidRPr="00F75113">
        <w:rPr>
          <w:rFonts w:cs="Times New Roman"/>
          <w:szCs w:val="26"/>
          <w:lang w:eastAsia="ja-JP"/>
        </w:rPr>
        <w:tab/>
      </w:r>
      <w:r>
        <w:rPr>
          <w:rFonts w:cs="Times New Roman"/>
          <w:szCs w:val="26"/>
        </w:rPr>
        <w:t>Tất cả</w:t>
      </w:r>
    </w:p>
    <w:p w14:paraId="20E1688F" w14:textId="77777777" w:rsidR="00E075A9" w:rsidRPr="00F75113" w:rsidRDefault="00E075A9" w:rsidP="007D158F">
      <w:pPr>
        <w:spacing w:beforeLines="30" w:before="72" w:after="0" w:line="240" w:lineRule="auto"/>
        <w:rPr>
          <w:rFonts w:cs="Times New Roman"/>
          <w:szCs w:val="26"/>
          <w:lang w:eastAsia="ja-JP"/>
        </w:rPr>
      </w:pPr>
      <w:r w:rsidRPr="00F75113">
        <w:rPr>
          <w:rFonts w:cs="Times New Roman"/>
          <w:szCs w:val="26"/>
        </w:rPr>
        <w:t>Nội dung và yêu cầu LVTN đã được thông qua Bộ Môn.</w:t>
      </w:r>
    </w:p>
    <w:p w14:paraId="0274EEE6" w14:textId="77777777" w:rsidR="00E075A9" w:rsidRPr="00F75113" w:rsidRDefault="00E075A9" w:rsidP="006A43A0">
      <w:pPr>
        <w:tabs>
          <w:tab w:val="center" w:pos="2268"/>
        </w:tabs>
        <w:spacing w:before="0" w:after="0" w:line="240" w:lineRule="auto"/>
        <w:rPr>
          <w:rFonts w:cs="Times New Roman"/>
          <w:i/>
          <w:szCs w:val="26"/>
          <w:lang w:eastAsia="ja-JP"/>
        </w:rPr>
      </w:pPr>
    </w:p>
    <w:p w14:paraId="5AFDA2D4" w14:textId="18E4580E" w:rsidR="00E075A9" w:rsidRPr="00F75113" w:rsidRDefault="00E075A9" w:rsidP="006A43A0">
      <w:pPr>
        <w:tabs>
          <w:tab w:val="center" w:pos="2268"/>
        </w:tabs>
        <w:spacing w:before="0" w:after="0" w:line="240" w:lineRule="auto"/>
        <w:rPr>
          <w:rFonts w:cs="Times New Roman"/>
          <w:szCs w:val="26"/>
        </w:rPr>
      </w:pPr>
      <w:r w:rsidRPr="00F75113">
        <w:rPr>
          <w:rFonts w:cs="Times New Roman"/>
          <w:i/>
          <w:szCs w:val="26"/>
          <w:lang w:eastAsia="ja-JP"/>
        </w:rPr>
        <w:tab/>
      </w:r>
      <w:r w:rsidRPr="00F75113">
        <w:rPr>
          <w:rFonts w:cs="Times New Roman"/>
          <w:i/>
          <w:szCs w:val="26"/>
        </w:rPr>
        <w:t>Tp.HCM, ngà</w:t>
      </w:r>
      <w:r w:rsidR="008411E5">
        <w:rPr>
          <w:rFonts w:cs="Times New Roman"/>
          <w:i/>
          <w:szCs w:val="26"/>
        </w:rPr>
        <w:t>y 05</w:t>
      </w:r>
      <w:r w:rsidRPr="00F75113">
        <w:rPr>
          <w:rFonts w:cs="Times New Roman"/>
          <w:i/>
          <w:szCs w:val="26"/>
        </w:rPr>
        <w:t xml:space="preserve"> tháng</w:t>
      </w:r>
      <w:r w:rsidR="008411E5">
        <w:rPr>
          <w:rFonts w:cs="Times New Roman"/>
          <w:i/>
          <w:szCs w:val="26"/>
        </w:rPr>
        <w:t xml:space="preserve"> 05 </w:t>
      </w:r>
      <w:r w:rsidRPr="00F75113">
        <w:rPr>
          <w:rFonts w:cs="Times New Roman"/>
          <w:i/>
          <w:szCs w:val="26"/>
        </w:rPr>
        <w:t>năm 20</w:t>
      </w:r>
      <w:r w:rsidR="008411E5">
        <w:rPr>
          <w:rFonts w:cs="Times New Roman"/>
          <w:i/>
          <w:szCs w:val="26"/>
        </w:rPr>
        <w:t>24</w:t>
      </w:r>
    </w:p>
    <w:p w14:paraId="4F5C7E7A" w14:textId="77777777" w:rsidR="00E075A9" w:rsidRPr="00F75113" w:rsidRDefault="00E075A9" w:rsidP="006A43A0">
      <w:pPr>
        <w:tabs>
          <w:tab w:val="center" w:pos="2268"/>
          <w:tab w:val="center" w:pos="6946"/>
        </w:tabs>
        <w:spacing w:before="0" w:after="0" w:line="240" w:lineRule="auto"/>
        <w:rPr>
          <w:rFonts w:cs="Times New Roman"/>
          <w:b/>
          <w:szCs w:val="26"/>
        </w:rPr>
      </w:pPr>
      <w:r w:rsidRPr="00F75113">
        <w:rPr>
          <w:rFonts w:cs="Times New Roman"/>
          <w:b/>
          <w:szCs w:val="26"/>
          <w:lang w:eastAsia="ja-JP"/>
        </w:rPr>
        <w:tab/>
      </w:r>
      <w:r w:rsidRPr="00F75113">
        <w:rPr>
          <w:rFonts w:cs="Times New Roman"/>
          <w:b/>
          <w:szCs w:val="26"/>
        </w:rPr>
        <w:t>CHỦ NHIỆM BỘ MÔN</w:t>
      </w:r>
      <w:r w:rsidRPr="00F75113">
        <w:rPr>
          <w:rFonts w:cs="Times New Roman"/>
          <w:b/>
          <w:szCs w:val="26"/>
          <w:lang w:eastAsia="ja-JP"/>
        </w:rPr>
        <w:tab/>
      </w:r>
      <w:r w:rsidRPr="00F75113">
        <w:rPr>
          <w:rFonts w:cs="Times New Roman"/>
          <w:b/>
          <w:szCs w:val="26"/>
        </w:rPr>
        <w:t>NGƯỜI HƯỚNG DẪN CHÍNH</w:t>
      </w:r>
    </w:p>
    <w:p w14:paraId="2A6CE889" w14:textId="77777777" w:rsidR="00E075A9" w:rsidRPr="00F75113" w:rsidRDefault="00E075A9" w:rsidP="006A43A0">
      <w:pPr>
        <w:spacing w:before="0" w:after="0" w:line="240" w:lineRule="auto"/>
        <w:rPr>
          <w:rFonts w:cs="Times New Roman"/>
          <w:szCs w:val="26"/>
        </w:rPr>
      </w:pPr>
    </w:p>
    <w:p w14:paraId="2F219DEC" w14:textId="77777777" w:rsidR="00E075A9" w:rsidRPr="00F75113" w:rsidRDefault="00E075A9" w:rsidP="006A43A0">
      <w:pPr>
        <w:spacing w:before="0" w:after="0" w:line="240" w:lineRule="auto"/>
        <w:rPr>
          <w:rFonts w:cs="Times New Roman"/>
          <w:sz w:val="28"/>
          <w:szCs w:val="26"/>
          <w:lang w:eastAsia="ja-JP"/>
        </w:rPr>
      </w:pPr>
    </w:p>
    <w:p w14:paraId="37B42B85" w14:textId="77777777" w:rsidR="00E075A9" w:rsidRPr="00F75113" w:rsidRDefault="00E075A9" w:rsidP="006A43A0">
      <w:pPr>
        <w:spacing w:before="0" w:after="0" w:line="240" w:lineRule="auto"/>
        <w:rPr>
          <w:rFonts w:cs="Times New Roman"/>
          <w:sz w:val="28"/>
          <w:szCs w:val="26"/>
          <w:lang w:eastAsia="ja-JP"/>
        </w:rPr>
      </w:pPr>
    </w:p>
    <w:p w14:paraId="15F65D6B" w14:textId="77777777" w:rsidR="00E075A9" w:rsidRPr="00F75113" w:rsidRDefault="00E075A9" w:rsidP="006A43A0">
      <w:pPr>
        <w:spacing w:before="0" w:after="0" w:line="240" w:lineRule="auto"/>
        <w:rPr>
          <w:rFonts w:cs="Times New Roman"/>
          <w:szCs w:val="26"/>
        </w:rPr>
      </w:pPr>
    </w:p>
    <w:p w14:paraId="276A8C04" w14:textId="77777777" w:rsidR="00E075A9" w:rsidRPr="00F75113" w:rsidRDefault="00E075A9" w:rsidP="006A43A0">
      <w:pPr>
        <w:spacing w:before="0" w:after="0" w:line="240" w:lineRule="auto"/>
        <w:rPr>
          <w:rFonts w:cs="Times New Roman"/>
          <w:b/>
          <w:szCs w:val="26"/>
          <w:lang w:eastAsia="ja-JP"/>
        </w:rPr>
      </w:pPr>
    </w:p>
    <w:p w14:paraId="3D8A4D7F" w14:textId="77777777" w:rsidR="00E075A9" w:rsidRPr="00F75113" w:rsidRDefault="00E075A9" w:rsidP="006A43A0">
      <w:pPr>
        <w:spacing w:before="0" w:after="0" w:line="240" w:lineRule="auto"/>
        <w:rPr>
          <w:rFonts w:cs="Times New Roman"/>
          <w:b/>
          <w:szCs w:val="26"/>
          <w:lang w:eastAsia="ja-JP"/>
        </w:rPr>
      </w:pPr>
    </w:p>
    <w:p w14:paraId="7DCBC505" w14:textId="77777777" w:rsidR="00E075A9" w:rsidRPr="00F75113" w:rsidRDefault="00E075A9" w:rsidP="006A43A0">
      <w:pPr>
        <w:spacing w:before="0" w:after="0" w:line="240" w:lineRule="auto"/>
        <w:rPr>
          <w:rFonts w:cs="Times New Roman"/>
          <w:b/>
          <w:szCs w:val="26"/>
          <w:lang w:eastAsia="ja-JP"/>
        </w:rPr>
      </w:pPr>
    </w:p>
    <w:p w14:paraId="0D524063" w14:textId="77777777" w:rsidR="00E075A9" w:rsidRPr="00F75113" w:rsidRDefault="00E075A9" w:rsidP="006A43A0">
      <w:pPr>
        <w:spacing w:before="0" w:after="0" w:line="240" w:lineRule="auto"/>
        <w:rPr>
          <w:rFonts w:cs="Times New Roman"/>
          <w:b/>
          <w:szCs w:val="26"/>
        </w:rPr>
      </w:pPr>
      <w:r w:rsidRPr="00F75113">
        <w:rPr>
          <w:rFonts w:cs="Times New Roman"/>
          <w:b/>
          <w:szCs w:val="26"/>
        </w:rPr>
        <w:t>PHẦN DÀNH CHO KHOA, BỘ MÔN:</w:t>
      </w:r>
    </w:p>
    <w:p w14:paraId="277CDB46" w14:textId="77777777" w:rsidR="00E075A9" w:rsidRPr="00F75113" w:rsidRDefault="00E075A9" w:rsidP="006A43A0">
      <w:pPr>
        <w:spacing w:before="0" w:after="0" w:line="240" w:lineRule="auto"/>
        <w:rPr>
          <w:rFonts w:cs="Times New Roman"/>
          <w:szCs w:val="26"/>
        </w:rPr>
      </w:pPr>
      <w:r w:rsidRPr="00F75113">
        <w:rPr>
          <w:rFonts w:cs="Times New Roman"/>
          <w:szCs w:val="26"/>
        </w:rPr>
        <w:t>Người duyệt (chấm sơ bộ):.......................</w:t>
      </w:r>
    </w:p>
    <w:p w14:paraId="7BF4E6F1" w14:textId="77777777" w:rsidR="00E075A9" w:rsidRPr="00F75113" w:rsidRDefault="00E075A9" w:rsidP="006A43A0">
      <w:pPr>
        <w:spacing w:before="0" w:after="0" w:line="240" w:lineRule="auto"/>
        <w:rPr>
          <w:rFonts w:cs="Times New Roman"/>
          <w:szCs w:val="26"/>
        </w:rPr>
      </w:pPr>
      <w:r w:rsidRPr="00F75113">
        <w:rPr>
          <w:rFonts w:cs="Times New Roman"/>
          <w:szCs w:val="26"/>
        </w:rPr>
        <w:t>Đơn vị:......................................................</w:t>
      </w:r>
    </w:p>
    <w:p w14:paraId="7D4C9592" w14:textId="77777777" w:rsidR="00E075A9" w:rsidRPr="00F75113" w:rsidRDefault="00E075A9" w:rsidP="006A43A0">
      <w:pPr>
        <w:spacing w:before="0" w:after="0" w:line="240" w:lineRule="auto"/>
        <w:rPr>
          <w:rFonts w:cs="Times New Roman"/>
          <w:szCs w:val="26"/>
        </w:rPr>
      </w:pPr>
      <w:r w:rsidRPr="00F75113">
        <w:rPr>
          <w:rFonts w:cs="Times New Roman"/>
          <w:szCs w:val="26"/>
        </w:rPr>
        <w:t>Ngày bảo vệ : ...........................................</w:t>
      </w:r>
    </w:p>
    <w:p w14:paraId="7E130323" w14:textId="77777777" w:rsidR="00E075A9" w:rsidRPr="00F75113" w:rsidRDefault="00E075A9" w:rsidP="006A43A0">
      <w:pPr>
        <w:spacing w:before="0" w:after="0" w:line="240" w:lineRule="auto"/>
        <w:rPr>
          <w:rFonts w:cs="Times New Roman"/>
          <w:szCs w:val="26"/>
        </w:rPr>
      </w:pPr>
      <w:r w:rsidRPr="00F75113">
        <w:rPr>
          <w:rFonts w:cs="Times New Roman"/>
          <w:szCs w:val="26"/>
        </w:rPr>
        <w:t>Điểm tổng kết: .........................................</w:t>
      </w:r>
    </w:p>
    <w:p w14:paraId="3A6C54B8" w14:textId="77777777" w:rsidR="00E075A9" w:rsidRPr="00F75113" w:rsidRDefault="00E075A9" w:rsidP="006A43A0">
      <w:pPr>
        <w:spacing w:before="0" w:after="0" w:line="240" w:lineRule="auto"/>
        <w:rPr>
          <w:rFonts w:cs="Times New Roman"/>
          <w:szCs w:val="26"/>
        </w:rPr>
      </w:pPr>
      <w:r w:rsidRPr="00F75113">
        <w:rPr>
          <w:rFonts w:cs="Times New Roman"/>
          <w:szCs w:val="26"/>
        </w:rPr>
        <w:t>Nơi lưu trữ luận văn: ...............................</w:t>
      </w:r>
    </w:p>
    <w:p w14:paraId="68FAEC2F" w14:textId="77777777" w:rsidR="00E075A9" w:rsidRPr="00F75113" w:rsidRDefault="00E075A9" w:rsidP="00E075A9">
      <w:pPr>
        <w:spacing w:before="0" w:after="0" w:line="240" w:lineRule="auto"/>
        <w:jc w:val="center"/>
        <w:rPr>
          <w:rFonts w:cs="Times New Roman"/>
          <w:szCs w:val="26"/>
          <w:lang w:eastAsia="ja-JP"/>
        </w:rPr>
        <w:sectPr w:rsidR="00E075A9" w:rsidRPr="00F75113" w:rsidSect="007D158F">
          <w:footerReference w:type="default" r:id="rId9"/>
          <w:pgSz w:w="11907" w:h="16840" w:code="9"/>
          <w:pgMar w:top="1701" w:right="1134" w:bottom="1304" w:left="1701" w:header="851" w:footer="851" w:gutter="0"/>
          <w:pgNumType w:fmt="lowerRoman"/>
          <w:cols w:space="720"/>
          <w:titlePg/>
          <w:docGrid w:linePitch="360"/>
        </w:sectPr>
      </w:pPr>
    </w:p>
    <w:p w14:paraId="7D43C301" w14:textId="77777777" w:rsidR="00E075A9" w:rsidRPr="00360CBA" w:rsidRDefault="00E075A9" w:rsidP="00E075A9">
      <w:pPr>
        <w:spacing w:after="0"/>
        <w:jc w:val="center"/>
        <w:rPr>
          <w:rFonts w:cs="Times New Roman"/>
          <w:b/>
          <w:i/>
          <w:color w:val="C0504D" w:themeColor="accent2"/>
          <w:sz w:val="36"/>
          <w:szCs w:val="36"/>
          <w:lang w:eastAsia="ja-JP"/>
        </w:rPr>
      </w:pPr>
      <w:r w:rsidRPr="00360CBA">
        <w:rPr>
          <w:rFonts w:cs="Times New Roman"/>
          <w:b/>
          <w:i/>
          <w:color w:val="C0504D" w:themeColor="accent2"/>
          <w:sz w:val="36"/>
          <w:szCs w:val="36"/>
          <w:lang w:eastAsia="ja-JP"/>
        </w:rPr>
        <w:lastRenderedPageBreak/>
        <w:t>LỜI CẢM ƠN</w:t>
      </w:r>
    </w:p>
    <w:p w14:paraId="2B9CE7D7" w14:textId="77777777" w:rsidR="00E075A9" w:rsidRPr="00F75113" w:rsidRDefault="00E075A9" w:rsidP="00E075A9">
      <w:pPr>
        <w:spacing w:before="0" w:after="0" w:line="240" w:lineRule="auto"/>
        <w:jc w:val="center"/>
        <w:rPr>
          <w:rFonts w:cs="Times New Roman"/>
          <w:b/>
          <w:i/>
          <w:color w:val="A80000"/>
          <w:sz w:val="52"/>
          <w:szCs w:val="52"/>
          <w:lang w:eastAsia="ja-JP"/>
        </w:rPr>
      </w:pPr>
    </w:p>
    <w:p w14:paraId="3A25AD2D" w14:textId="457A59F3" w:rsidR="00F24B1B" w:rsidRPr="000A6609" w:rsidRDefault="00F24B1B" w:rsidP="00F24B1B">
      <w:pPr>
        <w:spacing w:after="0"/>
        <w:jc w:val="both"/>
        <w:rPr>
          <w:rFonts w:cs="Times New Roman"/>
          <w:bCs/>
          <w:i/>
          <w:color w:val="000000" w:themeColor="text1"/>
          <w:sz w:val="26"/>
          <w:szCs w:val="26"/>
          <w:lang w:eastAsia="ja-JP"/>
        </w:rPr>
      </w:pPr>
      <w:r w:rsidRPr="000A6609">
        <w:rPr>
          <w:rFonts w:cs="Times New Roman"/>
          <w:bCs/>
          <w:i/>
          <w:color w:val="000000" w:themeColor="text1"/>
          <w:sz w:val="26"/>
          <w:szCs w:val="26"/>
          <w:lang w:eastAsia="ja-JP"/>
        </w:rPr>
        <w:t>Lời đầu tiên cho phép em gửi lời cảm ơn tới Ban giám hiệu Trường Đại học Bách khoa – ĐHQG Thành phố Hồ Chí Minh, Ban chủ nhiệm Khoa Điện – Điện tử đã tạo điều kiện thuận lợi nhất cho em được học tập, nghiên cứu tại trường và tận tình giúp đỡ em trong quá trình học tập</w:t>
      </w:r>
      <w:r w:rsidR="00F8249B">
        <w:rPr>
          <w:rFonts w:cs="Times New Roman"/>
          <w:bCs/>
          <w:i/>
          <w:color w:val="000000" w:themeColor="text1"/>
          <w:sz w:val="26"/>
          <w:szCs w:val="26"/>
          <w:lang w:eastAsia="ja-JP"/>
        </w:rPr>
        <w:t xml:space="preserve"> suốt quãng đường sinh viên của em</w:t>
      </w:r>
      <w:r w:rsidRPr="000A6609">
        <w:rPr>
          <w:rFonts w:cs="Times New Roman"/>
          <w:bCs/>
          <w:i/>
          <w:color w:val="000000" w:themeColor="text1"/>
          <w:sz w:val="26"/>
          <w:szCs w:val="26"/>
          <w:lang w:eastAsia="ja-JP"/>
        </w:rPr>
        <w:t>.</w:t>
      </w:r>
    </w:p>
    <w:p w14:paraId="527163D9" w14:textId="6989FEE5" w:rsidR="00F24B1B" w:rsidRPr="000A6609" w:rsidRDefault="00F24B1B" w:rsidP="00682408">
      <w:pPr>
        <w:spacing w:after="0"/>
        <w:jc w:val="both"/>
        <w:rPr>
          <w:rFonts w:cs="Times New Roman"/>
          <w:bCs/>
          <w:i/>
          <w:color w:val="000000" w:themeColor="text1"/>
          <w:sz w:val="26"/>
          <w:szCs w:val="26"/>
          <w:lang w:eastAsia="ja-JP"/>
        </w:rPr>
      </w:pPr>
      <w:r w:rsidRPr="000A6609">
        <w:rPr>
          <w:rFonts w:cs="Times New Roman"/>
          <w:bCs/>
          <w:i/>
          <w:color w:val="000000" w:themeColor="text1"/>
          <w:sz w:val="26"/>
          <w:szCs w:val="26"/>
          <w:lang w:eastAsia="ja-JP"/>
        </w:rPr>
        <w:t xml:space="preserve">Em cũng xin được chân thành cảm ơn các thầy cô đã dạy và giúp em có kiến thức để thực hiện đề tài </w:t>
      </w:r>
      <w:r w:rsidR="00C8159A">
        <w:rPr>
          <w:rFonts w:cs="Times New Roman"/>
          <w:bCs/>
          <w:i/>
          <w:color w:val="000000" w:themeColor="text1"/>
          <w:sz w:val="26"/>
          <w:szCs w:val="26"/>
          <w:lang w:eastAsia="ja-JP"/>
        </w:rPr>
        <w:t>luận văn</w:t>
      </w:r>
      <w:r w:rsidRPr="000A6609">
        <w:rPr>
          <w:rFonts w:cs="Times New Roman"/>
          <w:bCs/>
          <w:i/>
          <w:color w:val="000000" w:themeColor="text1"/>
          <w:sz w:val="26"/>
          <w:szCs w:val="26"/>
          <w:lang w:eastAsia="ja-JP"/>
        </w:rPr>
        <w:t>. Và đặc biệt em xin được bày tỏ lòng biết ơn sâu sắc tới thầy giáo ThS. Bùi Quốc Bảo</w:t>
      </w:r>
      <w:r w:rsidR="00D24203">
        <w:rPr>
          <w:rFonts w:cs="Times New Roman"/>
          <w:bCs/>
          <w:i/>
          <w:color w:val="000000" w:themeColor="text1"/>
          <w:sz w:val="26"/>
          <w:szCs w:val="26"/>
          <w:lang w:eastAsia="ja-JP"/>
        </w:rPr>
        <w:t xml:space="preserve"> – người</w:t>
      </w:r>
      <w:r w:rsidR="00FC421E">
        <w:rPr>
          <w:rFonts w:cs="Times New Roman"/>
          <w:bCs/>
          <w:i/>
          <w:color w:val="000000" w:themeColor="text1"/>
          <w:sz w:val="26"/>
          <w:szCs w:val="26"/>
          <w:lang w:eastAsia="ja-JP"/>
        </w:rPr>
        <w:t xml:space="preserve"> thầy</w:t>
      </w:r>
      <w:r w:rsidRPr="000A6609">
        <w:rPr>
          <w:rFonts w:cs="Times New Roman"/>
          <w:bCs/>
          <w:i/>
          <w:color w:val="000000" w:themeColor="text1"/>
          <w:sz w:val="26"/>
          <w:szCs w:val="26"/>
          <w:lang w:eastAsia="ja-JP"/>
        </w:rPr>
        <w:t xml:space="preserve"> đã trực tiếp hướng dẫn, giúp em hoàn thành đề tài </w:t>
      </w:r>
      <w:r w:rsidR="00C8159A">
        <w:rPr>
          <w:rFonts w:cs="Times New Roman"/>
          <w:bCs/>
          <w:i/>
          <w:color w:val="000000" w:themeColor="text1"/>
          <w:sz w:val="26"/>
          <w:szCs w:val="26"/>
          <w:lang w:eastAsia="ja-JP"/>
        </w:rPr>
        <w:t xml:space="preserve">luận văn </w:t>
      </w:r>
      <w:r w:rsidRPr="000A6609">
        <w:rPr>
          <w:rFonts w:cs="Times New Roman"/>
          <w:bCs/>
          <w:i/>
          <w:color w:val="000000" w:themeColor="text1"/>
          <w:sz w:val="26"/>
          <w:szCs w:val="26"/>
          <w:lang w:eastAsia="ja-JP"/>
        </w:rPr>
        <w:t>này.</w:t>
      </w:r>
      <w:r w:rsidR="00682408">
        <w:rPr>
          <w:rFonts w:cs="Times New Roman"/>
          <w:bCs/>
          <w:i/>
          <w:color w:val="000000" w:themeColor="text1"/>
          <w:sz w:val="26"/>
          <w:szCs w:val="26"/>
          <w:lang w:eastAsia="ja-JP"/>
        </w:rPr>
        <w:t xml:space="preserve"> Đồng hành với em trong suốt khoảng thời gian từ môn học Thiết kế hệ thống nhúng, Lập trình hệ thống nhúng, </w:t>
      </w:r>
      <w:r w:rsidR="00B82461">
        <w:rPr>
          <w:rFonts w:cs="Times New Roman"/>
          <w:bCs/>
          <w:i/>
          <w:color w:val="000000" w:themeColor="text1"/>
          <w:sz w:val="26"/>
          <w:szCs w:val="26"/>
          <w:lang w:eastAsia="ja-JP"/>
        </w:rPr>
        <w:t>Đ</w:t>
      </w:r>
      <w:r w:rsidR="00682408">
        <w:rPr>
          <w:rFonts w:cs="Times New Roman"/>
          <w:bCs/>
          <w:i/>
          <w:color w:val="000000" w:themeColor="text1"/>
          <w:sz w:val="26"/>
          <w:szCs w:val="26"/>
          <w:lang w:eastAsia="ja-JP"/>
        </w:rPr>
        <w:t xml:space="preserve">ồ án 1, </w:t>
      </w:r>
      <w:r w:rsidR="00B82461">
        <w:rPr>
          <w:rFonts w:cs="Times New Roman"/>
          <w:bCs/>
          <w:i/>
          <w:color w:val="000000" w:themeColor="text1"/>
          <w:sz w:val="26"/>
          <w:szCs w:val="26"/>
          <w:lang w:eastAsia="ja-JP"/>
        </w:rPr>
        <w:t>T</w:t>
      </w:r>
      <w:r w:rsidR="00682408">
        <w:rPr>
          <w:rFonts w:cs="Times New Roman"/>
          <w:bCs/>
          <w:i/>
          <w:color w:val="000000" w:themeColor="text1"/>
          <w:sz w:val="26"/>
          <w:szCs w:val="26"/>
          <w:lang w:eastAsia="ja-JP"/>
        </w:rPr>
        <w:t xml:space="preserve">hực tập ngoài trường, </w:t>
      </w:r>
      <w:r w:rsidR="00B82461">
        <w:rPr>
          <w:rFonts w:cs="Times New Roman"/>
          <w:bCs/>
          <w:i/>
          <w:color w:val="000000" w:themeColor="text1"/>
          <w:sz w:val="26"/>
          <w:szCs w:val="26"/>
          <w:lang w:eastAsia="ja-JP"/>
        </w:rPr>
        <w:t>Đ</w:t>
      </w:r>
      <w:r w:rsidR="00682408">
        <w:rPr>
          <w:rFonts w:cs="Times New Roman"/>
          <w:bCs/>
          <w:i/>
          <w:color w:val="000000" w:themeColor="text1"/>
          <w:sz w:val="26"/>
          <w:szCs w:val="26"/>
          <w:lang w:eastAsia="ja-JP"/>
        </w:rPr>
        <w:t xml:space="preserve">ồ án 2, </w:t>
      </w:r>
      <w:r w:rsidR="00B82461">
        <w:rPr>
          <w:rFonts w:cs="Times New Roman"/>
          <w:bCs/>
          <w:i/>
          <w:color w:val="000000" w:themeColor="text1"/>
          <w:sz w:val="26"/>
          <w:szCs w:val="26"/>
          <w:lang w:eastAsia="ja-JP"/>
        </w:rPr>
        <w:t>Luận văn</w:t>
      </w:r>
      <w:r w:rsidR="00682408">
        <w:rPr>
          <w:rFonts w:cs="Times New Roman"/>
          <w:bCs/>
          <w:i/>
          <w:color w:val="000000" w:themeColor="text1"/>
          <w:sz w:val="26"/>
          <w:szCs w:val="26"/>
          <w:lang w:eastAsia="ja-JP"/>
        </w:rPr>
        <w:t xml:space="preserve"> tốt nghiệp. </w:t>
      </w:r>
      <w:r w:rsidR="00682408" w:rsidRPr="00682408">
        <w:rPr>
          <w:rFonts w:cs="Times New Roman"/>
          <w:bCs/>
          <w:i/>
          <w:color w:val="000000" w:themeColor="text1"/>
          <w:sz w:val="26"/>
          <w:szCs w:val="26"/>
          <w:lang w:eastAsia="ja-JP"/>
        </w:rPr>
        <w:t>Thầy không chỉ hỗ trợ kiến thức chuyên môn mà còn dạy cho em nhiều kỹ năng, khả năng độc lập trong việc học tập, giải quyết các vấn đề và giúp em khám phá thêm tiềm năng của bản thân</w:t>
      </w:r>
      <w:r w:rsidR="00682408">
        <w:rPr>
          <w:rFonts w:cs="Times New Roman"/>
          <w:bCs/>
          <w:i/>
          <w:color w:val="000000" w:themeColor="text1"/>
          <w:sz w:val="26"/>
          <w:szCs w:val="26"/>
          <w:lang w:eastAsia="ja-JP"/>
        </w:rPr>
        <w:t>. Em k</w:t>
      </w:r>
      <w:r w:rsidR="00682408" w:rsidRPr="00682408">
        <w:rPr>
          <w:rFonts w:cs="Times New Roman"/>
          <w:bCs/>
          <w:i/>
          <w:color w:val="000000" w:themeColor="text1"/>
          <w:sz w:val="26"/>
          <w:szCs w:val="26"/>
          <w:lang w:eastAsia="ja-JP"/>
        </w:rPr>
        <w:t>ính chúc thầy luôn mạnh khỏe, mãi nhiệt huyết, yêu sinh viên, yêu nghề để tiếp tục dẫn dắt thế hệ sinh viên kế tiếp đạt được nhiều thành công xuất sắc</w:t>
      </w:r>
      <w:r w:rsidR="00682408">
        <w:rPr>
          <w:rFonts w:cs="Times New Roman"/>
          <w:bCs/>
          <w:i/>
          <w:color w:val="000000" w:themeColor="text1"/>
          <w:sz w:val="26"/>
          <w:szCs w:val="26"/>
          <w:lang w:eastAsia="ja-JP"/>
        </w:rPr>
        <w:t>.</w:t>
      </w:r>
    </w:p>
    <w:p w14:paraId="63106721" w14:textId="77777777" w:rsidR="00F24B1B" w:rsidRPr="000A6609" w:rsidRDefault="00F24B1B" w:rsidP="00F24B1B">
      <w:pPr>
        <w:spacing w:after="0"/>
        <w:jc w:val="both"/>
        <w:rPr>
          <w:rFonts w:cs="Times New Roman"/>
          <w:bCs/>
          <w:i/>
          <w:color w:val="000000" w:themeColor="text1"/>
          <w:sz w:val="26"/>
          <w:szCs w:val="26"/>
          <w:lang w:eastAsia="ja-JP"/>
        </w:rPr>
      </w:pPr>
      <w:r w:rsidRPr="000A6609">
        <w:rPr>
          <w:rFonts w:cs="Times New Roman"/>
          <w:bCs/>
          <w:i/>
          <w:color w:val="000000" w:themeColor="text1"/>
          <w:sz w:val="26"/>
          <w:szCs w:val="26"/>
          <w:lang w:eastAsia="ja-JP"/>
        </w:rPr>
        <w:t>Do trình độ nghiên cứu, tìm tòi giải quyết vấn đề còn hạn chế và một số nguyên nhân khác nên dù em đã cố gắng cố gắng thực hiện tốt nhất đề tài nhưng cũng không thể tránh khỏi hạn chế, thiếu sót. Vì thế, em rất mong nhận được sự quan tâm, đóng góp ý kiến từ thầy hướng dẫn và các thầy/cô phản biện để bài báo cáo được hoàn chỉnh hơn.</w:t>
      </w:r>
    </w:p>
    <w:p w14:paraId="07513B07" w14:textId="77777777" w:rsidR="00F24B1B" w:rsidRPr="000A6609" w:rsidRDefault="00F24B1B" w:rsidP="00F24B1B">
      <w:pPr>
        <w:spacing w:after="0"/>
        <w:jc w:val="both"/>
        <w:rPr>
          <w:rFonts w:cs="Times New Roman"/>
          <w:bCs/>
          <w:i/>
          <w:color w:val="000000" w:themeColor="text1"/>
          <w:sz w:val="26"/>
          <w:szCs w:val="26"/>
          <w:lang w:eastAsia="ja-JP"/>
        </w:rPr>
      </w:pPr>
      <w:r w:rsidRPr="000A6609">
        <w:rPr>
          <w:rFonts w:cs="Times New Roman"/>
          <w:bCs/>
          <w:i/>
          <w:color w:val="000000" w:themeColor="text1"/>
          <w:sz w:val="26"/>
          <w:szCs w:val="26"/>
          <w:lang w:eastAsia="ja-JP"/>
        </w:rPr>
        <w:t>Những ý kiến đóng góp của quý thầy/cô sẽ giúp em nhận ra được hạn chế, có thêm thông tin cho việc phát triển kỹ năng bản thân giúp hoàn thành tốt hơn những đề tài sau này.</w:t>
      </w:r>
    </w:p>
    <w:p w14:paraId="52522D72" w14:textId="77777777" w:rsidR="00F24B1B" w:rsidRPr="000A6609" w:rsidRDefault="00F24B1B" w:rsidP="00F24B1B">
      <w:pPr>
        <w:spacing w:after="0"/>
        <w:jc w:val="both"/>
        <w:rPr>
          <w:rFonts w:cs="Times New Roman"/>
          <w:bCs/>
          <w:i/>
          <w:color w:val="000000" w:themeColor="text1"/>
          <w:sz w:val="26"/>
          <w:szCs w:val="26"/>
          <w:lang w:eastAsia="ja-JP"/>
        </w:rPr>
      </w:pPr>
      <w:r w:rsidRPr="000A6609">
        <w:rPr>
          <w:rFonts w:cs="Times New Roman"/>
          <w:bCs/>
          <w:i/>
          <w:color w:val="000000" w:themeColor="text1"/>
          <w:sz w:val="26"/>
          <w:szCs w:val="26"/>
          <w:lang w:eastAsia="ja-JP"/>
        </w:rPr>
        <w:t>Em xin chân thành cảm ơn!</w:t>
      </w:r>
    </w:p>
    <w:p w14:paraId="75912A36" w14:textId="77777777" w:rsidR="00E075A9" w:rsidRPr="00F75113" w:rsidRDefault="00E075A9" w:rsidP="00E075A9">
      <w:pPr>
        <w:spacing w:after="0" w:line="240" w:lineRule="auto"/>
        <w:rPr>
          <w:rFonts w:cs="Times New Roman"/>
          <w:i/>
          <w:color w:val="000000" w:themeColor="text1"/>
          <w:sz w:val="26"/>
          <w:szCs w:val="26"/>
          <w:lang w:eastAsia="ja-JP"/>
        </w:rPr>
      </w:pPr>
    </w:p>
    <w:p w14:paraId="5D0D4271" w14:textId="41923F7D" w:rsidR="00E075A9" w:rsidRPr="00F75113" w:rsidRDefault="00E075A9" w:rsidP="00E075A9">
      <w:pPr>
        <w:spacing w:before="0" w:after="0"/>
        <w:jc w:val="right"/>
        <w:rPr>
          <w:rFonts w:cs="Times New Roman"/>
          <w:i/>
          <w:color w:val="000000" w:themeColor="text1"/>
          <w:lang w:eastAsia="ja-JP"/>
        </w:rPr>
      </w:pPr>
      <w:r w:rsidRPr="00F75113">
        <w:rPr>
          <w:rFonts w:cs="Times New Roman"/>
          <w:i/>
          <w:color w:val="000000" w:themeColor="text1"/>
          <w:lang w:eastAsia="ja-JP"/>
        </w:rPr>
        <w:t>T</w:t>
      </w:r>
      <w:r w:rsidR="00AA6F3E" w:rsidRPr="00F75113">
        <w:rPr>
          <w:rFonts w:cs="Times New Roman"/>
          <w:i/>
          <w:color w:val="000000" w:themeColor="text1"/>
          <w:lang w:eastAsia="ja-JP"/>
        </w:rPr>
        <w:t>p</w:t>
      </w:r>
      <w:r w:rsidRPr="00F75113">
        <w:rPr>
          <w:rFonts w:cs="Times New Roman"/>
          <w:i/>
          <w:color w:val="000000" w:themeColor="text1"/>
          <w:lang w:eastAsia="ja-JP"/>
        </w:rPr>
        <w:t>. Hồ Chí Minh, ngày</w:t>
      </w:r>
      <w:r w:rsidR="000173C7">
        <w:rPr>
          <w:rFonts w:cs="Times New Roman"/>
          <w:i/>
          <w:color w:val="000000" w:themeColor="text1"/>
          <w:lang w:eastAsia="ja-JP"/>
        </w:rPr>
        <w:t xml:space="preserve"> 05</w:t>
      </w:r>
      <w:r w:rsidRPr="00F75113">
        <w:rPr>
          <w:rFonts w:cs="Times New Roman"/>
          <w:i/>
          <w:color w:val="000000" w:themeColor="text1"/>
          <w:lang w:eastAsia="ja-JP"/>
        </w:rPr>
        <w:t xml:space="preserve"> tháng </w:t>
      </w:r>
      <w:r w:rsidR="000173C7">
        <w:rPr>
          <w:rFonts w:cs="Times New Roman"/>
          <w:i/>
          <w:color w:val="000000" w:themeColor="text1"/>
          <w:lang w:eastAsia="ja-JP"/>
        </w:rPr>
        <w:t>05</w:t>
      </w:r>
      <w:r w:rsidRPr="00F75113">
        <w:rPr>
          <w:rFonts w:cs="Times New Roman"/>
          <w:i/>
          <w:color w:val="000000" w:themeColor="text1"/>
          <w:lang w:eastAsia="ja-JP"/>
        </w:rPr>
        <w:t xml:space="preserve"> năm</w:t>
      </w:r>
      <w:r w:rsidR="000173C7">
        <w:rPr>
          <w:rFonts w:cs="Times New Roman"/>
          <w:i/>
          <w:color w:val="000000" w:themeColor="text1"/>
          <w:lang w:eastAsia="ja-JP"/>
        </w:rPr>
        <w:t xml:space="preserve"> 2024</w:t>
      </w:r>
      <w:r w:rsidRPr="00F75113">
        <w:rPr>
          <w:rFonts w:cs="Times New Roman"/>
          <w:i/>
          <w:color w:val="000000" w:themeColor="text1"/>
          <w:lang w:eastAsia="ja-JP"/>
        </w:rPr>
        <w:t>.</w:t>
      </w:r>
    </w:p>
    <w:p w14:paraId="60BAC762" w14:textId="195A9411" w:rsidR="00E075A9" w:rsidRDefault="00E075A9" w:rsidP="006F2A02">
      <w:pPr>
        <w:spacing w:before="0" w:after="0"/>
        <w:rPr>
          <w:rFonts w:cs="Times New Roman"/>
          <w:b/>
          <w:color w:val="000000" w:themeColor="text1"/>
          <w:sz w:val="26"/>
          <w:szCs w:val="26"/>
          <w:lang w:eastAsia="ja-JP"/>
        </w:rPr>
      </w:pP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t xml:space="preserve">   </w:t>
      </w:r>
      <w:r w:rsidR="00276F49" w:rsidRPr="00F75113">
        <w:rPr>
          <w:rFonts w:cs="Times New Roman"/>
          <w:b/>
          <w:color w:val="000000" w:themeColor="text1"/>
          <w:sz w:val="26"/>
          <w:szCs w:val="26"/>
          <w:lang w:eastAsia="ja-JP"/>
        </w:rPr>
        <w:tab/>
      </w:r>
      <w:r w:rsidR="00276F49" w:rsidRPr="00F75113">
        <w:rPr>
          <w:rFonts w:cs="Times New Roman"/>
          <w:b/>
          <w:color w:val="000000" w:themeColor="text1"/>
          <w:sz w:val="26"/>
          <w:szCs w:val="26"/>
          <w:lang w:eastAsia="ja-JP"/>
        </w:rPr>
        <w:tab/>
      </w:r>
      <w:r w:rsidR="000173C7">
        <w:rPr>
          <w:rFonts w:cs="Times New Roman"/>
          <w:b/>
          <w:color w:val="000000" w:themeColor="text1"/>
          <w:sz w:val="26"/>
          <w:szCs w:val="26"/>
          <w:lang w:eastAsia="ja-JP"/>
        </w:rPr>
        <w:tab/>
      </w:r>
      <w:r w:rsidR="00276F49" w:rsidRPr="00F75113">
        <w:rPr>
          <w:rFonts w:cs="Times New Roman"/>
          <w:b/>
          <w:color w:val="000000" w:themeColor="text1"/>
          <w:sz w:val="26"/>
          <w:szCs w:val="26"/>
          <w:lang w:eastAsia="ja-JP"/>
        </w:rPr>
        <w:t>Sinh viên</w:t>
      </w:r>
    </w:p>
    <w:p w14:paraId="5EF6B754" w14:textId="59FC924E" w:rsidR="00E075A9" w:rsidRPr="000173C7" w:rsidRDefault="000173C7" w:rsidP="000173C7">
      <w:pPr>
        <w:spacing w:before="0" w:after="0"/>
        <w:rPr>
          <w:rFonts w:cs="Times New Roman"/>
          <w:b/>
          <w:i/>
          <w:color w:val="000000" w:themeColor="text1"/>
          <w:sz w:val="26"/>
          <w:szCs w:val="26"/>
          <w:lang w:eastAsia="ja-JP"/>
        </w:rPr>
        <w:sectPr w:rsidR="00E075A9" w:rsidRPr="000173C7" w:rsidSect="007D158F">
          <w:headerReference w:type="default" r:id="rId10"/>
          <w:footerReference w:type="default" r:id="rId11"/>
          <w:pgSz w:w="11907" w:h="16840" w:code="9"/>
          <w:pgMar w:top="1701" w:right="1134" w:bottom="1304" w:left="1701" w:header="850" w:footer="567" w:gutter="0"/>
          <w:pgNumType w:fmt="lowerRoman" w:start="1"/>
          <w:cols w:space="425"/>
          <w:docGrid w:linePitch="360"/>
        </w:sectPr>
      </w:pP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t xml:space="preserve">    </w:t>
      </w:r>
      <w:r w:rsidR="00C8159A">
        <w:rPr>
          <w:rFonts w:cs="Times New Roman"/>
          <w:b/>
          <w:color w:val="000000" w:themeColor="text1"/>
          <w:sz w:val="26"/>
          <w:szCs w:val="26"/>
          <w:lang w:eastAsia="ja-JP"/>
        </w:rPr>
        <w:t xml:space="preserve"> </w:t>
      </w:r>
      <w:r>
        <w:rPr>
          <w:rFonts w:cs="Times New Roman"/>
          <w:b/>
          <w:color w:val="000000" w:themeColor="text1"/>
          <w:sz w:val="26"/>
          <w:szCs w:val="26"/>
          <w:lang w:eastAsia="ja-JP"/>
        </w:rPr>
        <w:t>Mai Xuân Hùng</w:t>
      </w:r>
    </w:p>
    <w:p w14:paraId="39E3F64B" w14:textId="77777777" w:rsidR="00E075A9" w:rsidRPr="00360CBA" w:rsidRDefault="00E075A9" w:rsidP="006A43A0">
      <w:pPr>
        <w:spacing w:after="0"/>
        <w:jc w:val="center"/>
        <w:rPr>
          <w:rFonts w:cs="Times New Roman"/>
          <w:b/>
          <w:color w:val="C0504D" w:themeColor="accent2"/>
          <w:sz w:val="32"/>
          <w:szCs w:val="32"/>
          <w:lang w:eastAsia="ja-JP"/>
        </w:rPr>
      </w:pPr>
      <w:r w:rsidRPr="00360CBA">
        <w:rPr>
          <w:rFonts w:cs="Times New Roman"/>
          <w:b/>
          <w:color w:val="C0504D" w:themeColor="accent2"/>
          <w:sz w:val="32"/>
          <w:szCs w:val="32"/>
          <w:lang w:eastAsia="ja-JP"/>
        </w:rPr>
        <w:lastRenderedPageBreak/>
        <w:t>TÓM TẮT LUẬN VĂN</w:t>
      </w:r>
    </w:p>
    <w:p w14:paraId="796C80D8" w14:textId="77777777" w:rsidR="005067F1" w:rsidRPr="00F75113" w:rsidRDefault="005067F1" w:rsidP="006A43A0">
      <w:pPr>
        <w:spacing w:before="0" w:after="0"/>
        <w:jc w:val="both"/>
        <w:rPr>
          <w:rFonts w:cs="Times New Roman"/>
        </w:rPr>
      </w:pPr>
    </w:p>
    <w:p w14:paraId="3F935D24" w14:textId="77777777" w:rsidR="00682408" w:rsidRDefault="00A4316E" w:rsidP="00682408">
      <w:pPr>
        <w:spacing w:before="0" w:after="0"/>
        <w:ind w:firstLine="720"/>
        <w:jc w:val="both"/>
        <w:rPr>
          <w:rFonts w:cs="Times New Roman"/>
        </w:rPr>
      </w:pPr>
      <w:r w:rsidRPr="00F75113">
        <w:rPr>
          <w:rFonts w:cs="Times New Roman"/>
        </w:rPr>
        <w:t>Luận văn này trình bày về</w:t>
      </w:r>
      <w:r w:rsidR="00C8159A">
        <w:rPr>
          <w:rFonts w:cs="Times New Roman"/>
        </w:rPr>
        <w:t xml:space="preserve"> </w:t>
      </w:r>
      <w:r w:rsidR="00333952">
        <w:rPr>
          <w:rFonts w:cs="Times New Roman"/>
        </w:rPr>
        <w:t>quá trình nghiên cứu, thiết kế và thực hiện Tủ đồ thông minh sử dụng nhận diện khuôn mặt và vân tay</w:t>
      </w:r>
      <w:r w:rsidR="00C8159A">
        <w:rPr>
          <w:rFonts w:cs="Times New Roman"/>
        </w:rPr>
        <w:t>.</w:t>
      </w:r>
      <w:r w:rsidR="00333952">
        <w:rPr>
          <w:rFonts w:cs="Times New Roman"/>
        </w:rPr>
        <w:t xml:space="preserve"> Bao gồm các nội dung chính:</w:t>
      </w:r>
    </w:p>
    <w:p w14:paraId="568118CA" w14:textId="77777777" w:rsidR="00EB01B9" w:rsidRDefault="00682408" w:rsidP="000C1E5B">
      <w:pPr>
        <w:pStyle w:val="ListParagraph"/>
        <w:numPr>
          <w:ilvl w:val="0"/>
          <w:numId w:val="42"/>
        </w:numPr>
        <w:spacing w:before="0" w:after="0"/>
        <w:jc w:val="both"/>
        <w:rPr>
          <w:rFonts w:cs="Times New Roman"/>
        </w:rPr>
      </w:pPr>
      <w:r w:rsidRPr="00682408">
        <w:rPr>
          <w:rFonts w:cs="Times New Roman"/>
          <w:lang w:eastAsia="ja-JP"/>
        </w:rPr>
        <w:t>Tìm hiểu</w:t>
      </w:r>
      <w:r>
        <w:rPr>
          <w:rFonts w:cs="Times New Roman"/>
          <w:lang w:eastAsia="ja-JP"/>
        </w:rPr>
        <w:t xml:space="preserve"> về các vấn đề lý thuyết liên quan đến đề tài (</w:t>
      </w:r>
      <w:r w:rsidR="00EB01B9">
        <w:rPr>
          <w:rFonts w:cs="Times New Roman"/>
          <w:lang w:eastAsia="ja-JP"/>
        </w:rPr>
        <w:t>các phần cứng sử dụng, các giao thức giao tiếp, các công nghệ để thiết kế phần mềm…).</w:t>
      </w:r>
    </w:p>
    <w:p w14:paraId="7E16A298" w14:textId="77777777" w:rsidR="004F74A2" w:rsidRDefault="00EB01B9" w:rsidP="000C1E5B">
      <w:pPr>
        <w:pStyle w:val="ListParagraph"/>
        <w:numPr>
          <w:ilvl w:val="0"/>
          <w:numId w:val="42"/>
        </w:numPr>
        <w:spacing w:before="0" w:after="0"/>
        <w:jc w:val="both"/>
        <w:rPr>
          <w:rFonts w:cs="Times New Roman"/>
        </w:rPr>
      </w:pPr>
      <w:r w:rsidRPr="00EB01B9">
        <w:rPr>
          <w:rFonts w:cs="Times New Roman"/>
          <w:lang w:eastAsia="ja-JP"/>
        </w:rPr>
        <w:t>T</w:t>
      </w:r>
      <w:r>
        <w:rPr>
          <w:rFonts w:cs="Times New Roman"/>
          <w:lang w:eastAsia="ja-JP"/>
        </w:rPr>
        <w:t>hiết kế và thực hiện phần cứng</w:t>
      </w:r>
      <w:r w:rsidR="004F74A2">
        <w:rPr>
          <w:rFonts w:cs="Times New Roman"/>
          <w:lang w:eastAsia="ja-JP"/>
        </w:rPr>
        <w:t xml:space="preserve"> (Thiết kế và thực hiện mạch điện).</w:t>
      </w:r>
    </w:p>
    <w:p w14:paraId="08CAD163" w14:textId="740089DA" w:rsidR="004F74A2" w:rsidRDefault="004F74A2" w:rsidP="000C1E5B">
      <w:pPr>
        <w:pStyle w:val="ListParagraph"/>
        <w:numPr>
          <w:ilvl w:val="0"/>
          <w:numId w:val="42"/>
        </w:numPr>
        <w:spacing w:before="0" w:after="0"/>
        <w:jc w:val="both"/>
        <w:rPr>
          <w:rFonts w:cs="Times New Roman"/>
        </w:rPr>
      </w:pPr>
      <w:r>
        <w:rPr>
          <w:rFonts w:cs="Times New Roman"/>
          <w:lang w:eastAsia="ja-JP"/>
        </w:rPr>
        <w:t>Thiết kế và thực hiện phần mềm (Thiết kế một ứng dụng web bao gồm frontend, backend, database…).</w:t>
      </w:r>
    </w:p>
    <w:p w14:paraId="4361E3B8" w14:textId="77777777" w:rsidR="004F74A2" w:rsidRDefault="004F74A2" w:rsidP="000C1E5B">
      <w:pPr>
        <w:pStyle w:val="ListParagraph"/>
        <w:numPr>
          <w:ilvl w:val="0"/>
          <w:numId w:val="42"/>
        </w:numPr>
        <w:spacing w:before="0" w:after="0"/>
        <w:jc w:val="both"/>
        <w:rPr>
          <w:rFonts w:cs="Times New Roman"/>
        </w:rPr>
      </w:pPr>
      <w:r>
        <w:rPr>
          <w:rFonts w:cs="Times New Roman"/>
          <w:lang w:eastAsia="ja-JP"/>
        </w:rPr>
        <w:t>Kết quả thực hiện.</w:t>
      </w:r>
    </w:p>
    <w:p w14:paraId="2906AA0F" w14:textId="7E3DD358" w:rsidR="00207BEC" w:rsidRPr="004F74A2" w:rsidRDefault="004F74A2" w:rsidP="000C1E5B">
      <w:pPr>
        <w:pStyle w:val="ListParagraph"/>
        <w:numPr>
          <w:ilvl w:val="0"/>
          <w:numId w:val="42"/>
        </w:numPr>
        <w:spacing w:before="0" w:after="0"/>
        <w:jc w:val="both"/>
        <w:rPr>
          <w:rFonts w:cs="Times New Roman"/>
        </w:rPr>
      </w:pPr>
      <w:r>
        <w:rPr>
          <w:rFonts w:cs="Times New Roman"/>
          <w:lang w:eastAsia="ja-JP"/>
        </w:rPr>
        <w:t>Kết luận và hướng phát triển.</w:t>
      </w:r>
      <w:r w:rsidR="00E075A9" w:rsidRPr="004F74A2">
        <w:rPr>
          <w:rFonts w:cs="Times New Roman"/>
          <w:color w:val="1F497D" w:themeColor="text2"/>
          <w:lang w:eastAsia="ja-JP"/>
        </w:rPr>
        <w:br w:type="page"/>
      </w:r>
    </w:p>
    <w:p w14:paraId="7FB6C4BB" w14:textId="77777777" w:rsidR="00207BEC" w:rsidRPr="00360CBA" w:rsidRDefault="00207BEC" w:rsidP="001E73D0">
      <w:pPr>
        <w:jc w:val="center"/>
        <w:rPr>
          <w:rFonts w:cs="Times New Roman"/>
          <w:b/>
          <w:color w:val="0070C0"/>
          <w:sz w:val="32"/>
          <w:szCs w:val="32"/>
        </w:rPr>
      </w:pPr>
      <w:r w:rsidRPr="00360CBA">
        <w:rPr>
          <w:rFonts w:cs="Times New Roman"/>
          <w:b/>
          <w:color w:val="0070C0"/>
          <w:sz w:val="32"/>
          <w:szCs w:val="32"/>
        </w:rPr>
        <w:lastRenderedPageBreak/>
        <w:t>MỤC LỤC</w:t>
      </w:r>
    </w:p>
    <w:p w14:paraId="68DDEC69" w14:textId="420DC331" w:rsidR="00536C23" w:rsidRDefault="0078472C">
      <w:pPr>
        <w:pStyle w:val="TOC1"/>
        <w:tabs>
          <w:tab w:val="left" w:pos="440"/>
          <w:tab w:val="right" w:leader="dot" w:pos="9062"/>
        </w:tabs>
        <w:rPr>
          <w:rFonts w:asciiTheme="minorHAnsi" w:eastAsiaTheme="minorEastAsia" w:hAnsiTheme="minorHAnsi" w:cstheme="minorBidi"/>
          <w:noProof/>
          <w:lang w:val="vi-VN" w:eastAsia="vi-VN"/>
        </w:rPr>
      </w:pPr>
      <w:r w:rsidRPr="00F75113">
        <w:rPr>
          <w:rFonts w:ascii="Times New Roman" w:hAnsi="Times New Roman"/>
          <w:sz w:val="24"/>
          <w:szCs w:val="24"/>
        </w:rPr>
        <w:fldChar w:fldCharType="begin"/>
      </w:r>
      <w:r w:rsidR="00207BEC" w:rsidRPr="00F75113">
        <w:rPr>
          <w:rFonts w:ascii="Times New Roman" w:hAnsi="Times New Roman"/>
          <w:sz w:val="24"/>
          <w:szCs w:val="24"/>
        </w:rPr>
        <w:instrText xml:space="preserve"> TOC \o "1-3" \h \z \u </w:instrText>
      </w:r>
      <w:r w:rsidRPr="00F75113">
        <w:rPr>
          <w:rFonts w:ascii="Times New Roman" w:hAnsi="Times New Roman"/>
          <w:sz w:val="24"/>
          <w:szCs w:val="24"/>
        </w:rPr>
        <w:fldChar w:fldCharType="separate"/>
      </w:r>
      <w:hyperlink w:anchor="_Toc165846289" w:history="1">
        <w:r w:rsidR="00536C23" w:rsidRPr="001C220D">
          <w:rPr>
            <w:rStyle w:val="Hyperlink"/>
            <w:rFonts w:ascii="Times New Roman" w:hAnsi="Times New Roman"/>
            <w:noProof/>
            <w:lang w:val="vi-VN"/>
          </w:rPr>
          <w:t>1.</w:t>
        </w:r>
        <w:r w:rsidR="00536C23">
          <w:rPr>
            <w:rFonts w:asciiTheme="minorHAnsi" w:eastAsiaTheme="minorEastAsia" w:hAnsiTheme="minorHAnsi" w:cstheme="minorBidi"/>
            <w:noProof/>
            <w:lang w:val="vi-VN" w:eastAsia="vi-VN"/>
          </w:rPr>
          <w:tab/>
        </w:r>
        <w:r w:rsidR="00536C23" w:rsidRPr="001C220D">
          <w:rPr>
            <w:rStyle w:val="Hyperlink"/>
            <w:rFonts w:ascii="Times New Roman" w:hAnsi="Times New Roman"/>
            <w:noProof/>
          </w:rPr>
          <w:t>GIỚI THIỆU</w:t>
        </w:r>
        <w:r w:rsidR="00536C23">
          <w:rPr>
            <w:noProof/>
            <w:webHidden/>
          </w:rPr>
          <w:tab/>
        </w:r>
        <w:r w:rsidR="00536C23">
          <w:rPr>
            <w:noProof/>
            <w:webHidden/>
          </w:rPr>
          <w:fldChar w:fldCharType="begin"/>
        </w:r>
        <w:r w:rsidR="00536C23">
          <w:rPr>
            <w:noProof/>
            <w:webHidden/>
          </w:rPr>
          <w:instrText xml:space="preserve"> PAGEREF _Toc165846289 \h </w:instrText>
        </w:r>
        <w:r w:rsidR="00536C23">
          <w:rPr>
            <w:noProof/>
            <w:webHidden/>
          </w:rPr>
        </w:r>
        <w:r w:rsidR="00536C23">
          <w:rPr>
            <w:noProof/>
            <w:webHidden/>
          </w:rPr>
          <w:fldChar w:fldCharType="separate"/>
        </w:r>
        <w:r w:rsidR="001D141D">
          <w:rPr>
            <w:noProof/>
            <w:webHidden/>
          </w:rPr>
          <w:t>1</w:t>
        </w:r>
        <w:r w:rsidR="00536C23">
          <w:rPr>
            <w:noProof/>
            <w:webHidden/>
          </w:rPr>
          <w:fldChar w:fldCharType="end"/>
        </w:r>
      </w:hyperlink>
    </w:p>
    <w:p w14:paraId="24C37307" w14:textId="1432E683" w:rsidR="00536C23" w:rsidRDefault="00880BB4">
      <w:pPr>
        <w:pStyle w:val="TOC2"/>
        <w:tabs>
          <w:tab w:val="right" w:leader="dot" w:pos="9062"/>
        </w:tabs>
        <w:rPr>
          <w:rFonts w:asciiTheme="minorHAnsi" w:eastAsiaTheme="minorEastAsia" w:hAnsiTheme="minorHAnsi" w:cstheme="minorBidi"/>
          <w:noProof/>
          <w:lang w:val="vi-VN" w:eastAsia="vi-VN"/>
        </w:rPr>
      </w:pPr>
      <w:hyperlink w:anchor="_Toc165846290" w:history="1">
        <w:r w:rsidR="00536C23" w:rsidRPr="001C220D">
          <w:rPr>
            <w:rStyle w:val="Hyperlink"/>
            <w:rFonts w:ascii="Times New Roman" w:hAnsi="Times New Roman"/>
            <w:noProof/>
            <w:lang w:eastAsia="ja-JP"/>
          </w:rPr>
          <w:t>1.1  Tổng quan</w:t>
        </w:r>
        <w:r w:rsidR="00536C23">
          <w:rPr>
            <w:noProof/>
            <w:webHidden/>
          </w:rPr>
          <w:tab/>
        </w:r>
        <w:r w:rsidR="00536C23">
          <w:rPr>
            <w:noProof/>
            <w:webHidden/>
          </w:rPr>
          <w:fldChar w:fldCharType="begin"/>
        </w:r>
        <w:r w:rsidR="00536C23">
          <w:rPr>
            <w:noProof/>
            <w:webHidden/>
          </w:rPr>
          <w:instrText xml:space="preserve"> PAGEREF _Toc165846290 \h </w:instrText>
        </w:r>
        <w:r w:rsidR="00536C23">
          <w:rPr>
            <w:noProof/>
            <w:webHidden/>
          </w:rPr>
        </w:r>
        <w:r w:rsidR="00536C23">
          <w:rPr>
            <w:noProof/>
            <w:webHidden/>
          </w:rPr>
          <w:fldChar w:fldCharType="separate"/>
        </w:r>
        <w:r w:rsidR="001D141D">
          <w:rPr>
            <w:noProof/>
            <w:webHidden/>
          </w:rPr>
          <w:t>1</w:t>
        </w:r>
        <w:r w:rsidR="00536C23">
          <w:rPr>
            <w:noProof/>
            <w:webHidden/>
          </w:rPr>
          <w:fldChar w:fldCharType="end"/>
        </w:r>
      </w:hyperlink>
    </w:p>
    <w:p w14:paraId="7920A92F" w14:textId="4DB4E363" w:rsidR="00536C23" w:rsidRDefault="00880BB4">
      <w:pPr>
        <w:pStyle w:val="TOC2"/>
        <w:tabs>
          <w:tab w:val="right" w:leader="dot" w:pos="9062"/>
        </w:tabs>
        <w:rPr>
          <w:rFonts w:asciiTheme="minorHAnsi" w:eastAsiaTheme="minorEastAsia" w:hAnsiTheme="minorHAnsi" w:cstheme="minorBidi"/>
          <w:noProof/>
          <w:lang w:val="vi-VN" w:eastAsia="vi-VN"/>
        </w:rPr>
      </w:pPr>
      <w:hyperlink w:anchor="_Toc165846291" w:history="1">
        <w:r w:rsidR="00536C23" w:rsidRPr="001C220D">
          <w:rPr>
            <w:rStyle w:val="Hyperlink"/>
            <w:rFonts w:ascii="Times New Roman" w:hAnsi="Times New Roman"/>
            <w:noProof/>
            <w:lang w:eastAsia="ja-JP"/>
          </w:rPr>
          <w:t>1.2  Tình hình nghiên cứu trong và ngoài nước</w:t>
        </w:r>
        <w:r w:rsidR="00536C23">
          <w:rPr>
            <w:noProof/>
            <w:webHidden/>
          </w:rPr>
          <w:tab/>
        </w:r>
        <w:r w:rsidR="00536C23">
          <w:rPr>
            <w:noProof/>
            <w:webHidden/>
          </w:rPr>
          <w:fldChar w:fldCharType="begin"/>
        </w:r>
        <w:r w:rsidR="00536C23">
          <w:rPr>
            <w:noProof/>
            <w:webHidden/>
          </w:rPr>
          <w:instrText xml:space="preserve"> PAGEREF _Toc165846291 \h </w:instrText>
        </w:r>
        <w:r w:rsidR="00536C23">
          <w:rPr>
            <w:noProof/>
            <w:webHidden/>
          </w:rPr>
        </w:r>
        <w:r w:rsidR="00536C23">
          <w:rPr>
            <w:noProof/>
            <w:webHidden/>
          </w:rPr>
          <w:fldChar w:fldCharType="separate"/>
        </w:r>
        <w:r w:rsidR="001D141D">
          <w:rPr>
            <w:noProof/>
            <w:webHidden/>
          </w:rPr>
          <w:t>1</w:t>
        </w:r>
        <w:r w:rsidR="00536C23">
          <w:rPr>
            <w:noProof/>
            <w:webHidden/>
          </w:rPr>
          <w:fldChar w:fldCharType="end"/>
        </w:r>
      </w:hyperlink>
    </w:p>
    <w:p w14:paraId="75076183" w14:textId="7EA01E2C" w:rsidR="00536C23" w:rsidRDefault="00880BB4">
      <w:pPr>
        <w:pStyle w:val="TOC2"/>
        <w:tabs>
          <w:tab w:val="right" w:leader="dot" w:pos="9062"/>
        </w:tabs>
        <w:rPr>
          <w:rFonts w:asciiTheme="minorHAnsi" w:eastAsiaTheme="minorEastAsia" w:hAnsiTheme="minorHAnsi" w:cstheme="minorBidi"/>
          <w:noProof/>
          <w:lang w:val="vi-VN" w:eastAsia="vi-VN"/>
        </w:rPr>
      </w:pPr>
      <w:hyperlink w:anchor="_Toc165846292" w:history="1">
        <w:r w:rsidR="00536C23" w:rsidRPr="001C220D">
          <w:rPr>
            <w:rStyle w:val="Hyperlink"/>
            <w:rFonts w:ascii="Times New Roman" w:hAnsi="Times New Roman"/>
            <w:noProof/>
            <w:lang w:eastAsia="ja-JP"/>
          </w:rPr>
          <w:t>1.3  Nhiệm vụ luận văn</w:t>
        </w:r>
        <w:r w:rsidR="00536C23">
          <w:rPr>
            <w:noProof/>
            <w:webHidden/>
          </w:rPr>
          <w:tab/>
        </w:r>
        <w:r w:rsidR="00536C23">
          <w:rPr>
            <w:noProof/>
            <w:webHidden/>
          </w:rPr>
          <w:fldChar w:fldCharType="begin"/>
        </w:r>
        <w:r w:rsidR="00536C23">
          <w:rPr>
            <w:noProof/>
            <w:webHidden/>
          </w:rPr>
          <w:instrText xml:space="preserve"> PAGEREF _Toc165846292 \h </w:instrText>
        </w:r>
        <w:r w:rsidR="00536C23">
          <w:rPr>
            <w:noProof/>
            <w:webHidden/>
          </w:rPr>
        </w:r>
        <w:r w:rsidR="00536C23">
          <w:rPr>
            <w:noProof/>
            <w:webHidden/>
          </w:rPr>
          <w:fldChar w:fldCharType="separate"/>
        </w:r>
        <w:r w:rsidR="001D141D">
          <w:rPr>
            <w:noProof/>
            <w:webHidden/>
          </w:rPr>
          <w:t>2</w:t>
        </w:r>
        <w:r w:rsidR="00536C23">
          <w:rPr>
            <w:noProof/>
            <w:webHidden/>
          </w:rPr>
          <w:fldChar w:fldCharType="end"/>
        </w:r>
      </w:hyperlink>
    </w:p>
    <w:p w14:paraId="3734DF18" w14:textId="5E634063" w:rsidR="00536C23" w:rsidRDefault="00880BB4">
      <w:pPr>
        <w:pStyle w:val="TOC1"/>
        <w:tabs>
          <w:tab w:val="left" w:pos="440"/>
          <w:tab w:val="right" w:leader="dot" w:pos="9062"/>
        </w:tabs>
        <w:rPr>
          <w:rFonts w:asciiTheme="minorHAnsi" w:eastAsiaTheme="minorEastAsia" w:hAnsiTheme="minorHAnsi" w:cstheme="minorBidi"/>
          <w:noProof/>
          <w:lang w:val="vi-VN" w:eastAsia="vi-VN"/>
        </w:rPr>
      </w:pPr>
      <w:hyperlink w:anchor="_Toc165846293" w:history="1">
        <w:r w:rsidR="00536C23" w:rsidRPr="001C220D">
          <w:rPr>
            <w:rStyle w:val="Hyperlink"/>
            <w:rFonts w:ascii="Times New Roman" w:hAnsi="Times New Roman"/>
            <w:noProof/>
          </w:rPr>
          <w:t>2.</w:t>
        </w:r>
        <w:r w:rsidR="00536C23">
          <w:rPr>
            <w:rFonts w:asciiTheme="minorHAnsi" w:eastAsiaTheme="minorEastAsia" w:hAnsiTheme="minorHAnsi" w:cstheme="minorBidi"/>
            <w:noProof/>
            <w:lang w:val="vi-VN" w:eastAsia="vi-VN"/>
          </w:rPr>
          <w:tab/>
        </w:r>
        <w:r w:rsidR="00536C23" w:rsidRPr="001C220D">
          <w:rPr>
            <w:rStyle w:val="Hyperlink"/>
            <w:rFonts w:ascii="Times New Roman" w:hAnsi="Times New Roman"/>
            <w:noProof/>
          </w:rPr>
          <w:t>LÝ THUYẾT</w:t>
        </w:r>
        <w:r w:rsidR="00536C23">
          <w:rPr>
            <w:noProof/>
            <w:webHidden/>
          </w:rPr>
          <w:tab/>
        </w:r>
        <w:r w:rsidR="00536C23">
          <w:rPr>
            <w:noProof/>
            <w:webHidden/>
          </w:rPr>
          <w:fldChar w:fldCharType="begin"/>
        </w:r>
        <w:r w:rsidR="00536C23">
          <w:rPr>
            <w:noProof/>
            <w:webHidden/>
          </w:rPr>
          <w:instrText xml:space="preserve"> PAGEREF _Toc165846293 \h </w:instrText>
        </w:r>
        <w:r w:rsidR="00536C23">
          <w:rPr>
            <w:noProof/>
            <w:webHidden/>
          </w:rPr>
        </w:r>
        <w:r w:rsidR="00536C23">
          <w:rPr>
            <w:noProof/>
            <w:webHidden/>
          </w:rPr>
          <w:fldChar w:fldCharType="separate"/>
        </w:r>
        <w:r w:rsidR="001D141D">
          <w:rPr>
            <w:noProof/>
            <w:webHidden/>
          </w:rPr>
          <w:t>3</w:t>
        </w:r>
        <w:r w:rsidR="00536C23">
          <w:rPr>
            <w:noProof/>
            <w:webHidden/>
          </w:rPr>
          <w:fldChar w:fldCharType="end"/>
        </w:r>
      </w:hyperlink>
    </w:p>
    <w:p w14:paraId="025F62FB" w14:textId="375AEA38" w:rsidR="00536C23" w:rsidRDefault="00880BB4">
      <w:pPr>
        <w:pStyle w:val="TOC2"/>
        <w:tabs>
          <w:tab w:val="right" w:leader="dot" w:pos="9062"/>
        </w:tabs>
        <w:rPr>
          <w:rFonts w:asciiTheme="minorHAnsi" w:eastAsiaTheme="minorEastAsia" w:hAnsiTheme="minorHAnsi" w:cstheme="minorBidi"/>
          <w:noProof/>
          <w:lang w:val="vi-VN" w:eastAsia="vi-VN"/>
        </w:rPr>
      </w:pPr>
      <w:hyperlink w:anchor="_Toc165846294" w:history="1">
        <w:r w:rsidR="00536C23" w:rsidRPr="001C220D">
          <w:rPr>
            <w:rStyle w:val="Hyperlink"/>
            <w:noProof/>
          </w:rPr>
          <w:t>2.1  Node MCU ESP32 – WROOM32</w:t>
        </w:r>
        <w:r w:rsidR="00536C23">
          <w:rPr>
            <w:noProof/>
            <w:webHidden/>
          </w:rPr>
          <w:tab/>
        </w:r>
        <w:r w:rsidR="00536C23">
          <w:rPr>
            <w:noProof/>
            <w:webHidden/>
          </w:rPr>
          <w:fldChar w:fldCharType="begin"/>
        </w:r>
        <w:r w:rsidR="00536C23">
          <w:rPr>
            <w:noProof/>
            <w:webHidden/>
          </w:rPr>
          <w:instrText xml:space="preserve"> PAGEREF _Toc165846294 \h </w:instrText>
        </w:r>
        <w:r w:rsidR="00536C23">
          <w:rPr>
            <w:noProof/>
            <w:webHidden/>
          </w:rPr>
        </w:r>
        <w:r w:rsidR="00536C23">
          <w:rPr>
            <w:noProof/>
            <w:webHidden/>
          </w:rPr>
          <w:fldChar w:fldCharType="separate"/>
        </w:r>
        <w:r w:rsidR="001D141D">
          <w:rPr>
            <w:noProof/>
            <w:webHidden/>
          </w:rPr>
          <w:t>3</w:t>
        </w:r>
        <w:r w:rsidR="00536C23">
          <w:rPr>
            <w:noProof/>
            <w:webHidden/>
          </w:rPr>
          <w:fldChar w:fldCharType="end"/>
        </w:r>
      </w:hyperlink>
    </w:p>
    <w:p w14:paraId="2064E0B2" w14:textId="40B0A473" w:rsidR="00536C23" w:rsidRDefault="00880BB4">
      <w:pPr>
        <w:pStyle w:val="TOC3"/>
        <w:tabs>
          <w:tab w:val="right" w:leader="dot" w:pos="9062"/>
        </w:tabs>
        <w:rPr>
          <w:rFonts w:asciiTheme="minorHAnsi" w:eastAsiaTheme="minorEastAsia" w:hAnsiTheme="minorHAnsi" w:cstheme="minorBidi"/>
          <w:noProof/>
          <w:lang w:val="vi-VN" w:eastAsia="vi-VN"/>
        </w:rPr>
      </w:pPr>
      <w:hyperlink w:anchor="_Toc165846295" w:history="1">
        <w:r w:rsidR="00536C23" w:rsidRPr="001C220D">
          <w:rPr>
            <w:rStyle w:val="Hyperlink"/>
            <w:noProof/>
          </w:rPr>
          <w:t>2.1.1  Giới thiệu ESP32 kit</w:t>
        </w:r>
        <w:r w:rsidR="00536C23">
          <w:rPr>
            <w:noProof/>
            <w:webHidden/>
          </w:rPr>
          <w:tab/>
        </w:r>
        <w:r w:rsidR="00536C23">
          <w:rPr>
            <w:noProof/>
            <w:webHidden/>
          </w:rPr>
          <w:fldChar w:fldCharType="begin"/>
        </w:r>
        <w:r w:rsidR="00536C23">
          <w:rPr>
            <w:noProof/>
            <w:webHidden/>
          </w:rPr>
          <w:instrText xml:space="preserve"> PAGEREF _Toc165846295 \h </w:instrText>
        </w:r>
        <w:r w:rsidR="00536C23">
          <w:rPr>
            <w:noProof/>
            <w:webHidden/>
          </w:rPr>
        </w:r>
        <w:r w:rsidR="00536C23">
          <w:rPr>
            <w:noProof/>
            <w:webHidden/>
          </w:rPr>
          <w:fldChar w:fldCharType="separate"/>
        </w:r>
        <w:r w:rsidR="001D141D">
          <w:rPr>
            <w:noProof/>
            <w:webHidden/>
          </w:rPr>
          <w:t>3</w:t>
        </w:r>
        <w:r w:rsidR="00536C23">
          <w:rPr>
            <w:noProof/>
            <w:webHidden/>
          </w:rPr>
          <w:fldChar w:fldCharType="end"/>
        </w:r>
      </w:hyperlink>
    </w:p>
    <w:p w14:paraId="590CD845" w14:textId="7BC40644" w:rsidR="00536C23" w:rsidRDefault="00880BB4">
      <w:pPr>
        <w:pStyle w:val="TOC3"/>
        <w:tabs>
          <w:tab w:val="right" w:leader="dot" w:pos="9062"/>
        </w:tabs>
        <w:rPr>
          <w:rFonts w:asciiTheme="minorHAnsi" w:eastAsiaTheme="minorEastAsia" w:hAnsiTheme="minorHAnsi" w:cstheme="minorBidi"/>
          <w:noProof/>
          <w:lang w:val="vi-VN" w:eastAsia="vi-VN"/>
        </w:rPr>
      </w:pPr>
      <w:hyperlink w:anchor="_Toc165846296" w:history="1">
        <w:r w:rsidR="00536C23" w:rsidRPr="001C220D">
          <w:rPr>
            <w:rStyle w:val="Hyperlink"/>
            <w:noProof/>
          </w:rPr>
          <w:t>2.1.2  Ứng dụng trong đề tài</w:t>
        </w:r>
        <w:r w:rsidR="00536C23">
          <w:rPr>
            <w:noProof/>
            <w:webHidden/>
          </w:rPr>
          <w:tab/>
        </w:r>
        <w:r w:rsidR="00536C23">
          <w:rPr>
            <w:noProof/>
            <w:webHidden/>
          </w:rPr>
          <w:fldChar w:fldCharType="begin"/>
        </w:r>
        <w:r w:rsidR="00536C23">
          <w:rPr>
            <w:noProof/>
            <w:webHidden/>
          </w:rPr>
          <w:instrText xml:space="preserve"> PAGEREF _Toc165846296 \h </w:instrText>
        </w:r>
        <w:r w:rsidR="00536C23">
          <w:rPr>
            <w:noProof/>
            <w:webHidden/>
          </w:rPr>
        </w:r>
        <w:r w:rsidR="00536C23">
          <w:rPr>
            <w:noProof/>
            <w:webHidden/>
          </w:rPr>
          <w:fldChar w:fldCharType="separate"/>
        </w:r>
        <w:r w:rsidR="001D141D">
          <w:rPr>
            <w:noProof/>
            <w:webHidden/>
          </w:rPr>
          <w:t>6</w:t>
        </w:r>
        <w:r w:rsidR="00536C23">
          <w:rPr>
            <w:noProof/>
            <w:webHidden/>
          </w:rPr>
          <w:fldChar w:fldCharType="end"/>
        </w:r>
      </w:hyperlink>
    </w:p>
    <w:p w14:paraId="5CD1A41C" w14:textId="4201A83D" w:rsidR="00536C23" w:rsidRDefault="00880BB4">
      <w:pPr>
        <w:pStyle w:val="TOC2"/>
        <w:tabs>
          <w:tab w:val="right" w:leader="dot" w:pos="9062"/>
        </w:tabs>
        <w:rPr>
          <w:rFonts w:asciiTheme="minorHAnsi" w:eastAsiaTheme="minorEastAsia" w:hAnsiTheme="minorHAnsi" w:cstheme="minorBidi"/>
          <w:noProof/>
          <w:lang w:val="vi-VN" w:eastAsia="vi-VN"/>
        </w:rPr>
      </w:pPr>
      <w:hyperlink w:anchor="_Toc165846297" w:history="1">
        <w:r w:rsidR="00536C23" w:rsidRPr="001C220D">
          <w:rPr>
            <w:rStyle w:val="Hyperlink"/>
            <w:noProof/>
          </w:rPr>
          <w:t>2.2  Node MCU ESP32-CAM</w:t>
        </w:r>
        <w:r w:rsidR="00536C23">
          <w:rPr>
            <w:noProof/>
            <w:webHidden/>
          </w:rPr>
          <w:tab/>
        </w:r>
        <w:r w:rsidR="00536C23">
          <w:rPr>
            <w:noProof/>
            <w:webHidden/>
          </w:rPr>
          <w:fldChar w:fldCharType="begin"/>
        </w:r>
        <w:r w:rsidR="00536C23">
          <w:rPr>
            <w:noProof/>
            <w:webHidden/>
          </w:rPr>
          <w:instrText xml:space="preserve"> PAGEREF _Toc165846297 \h </w:instrText>
        </w:r>
        <w:r w:rsidR="00536C23">
          <w:rPr>
            <w:noProof/>
            <w:webHidden/>
          </w:rPr>
        </w:r>
        <w:r w:rsidR="00536C23">
          <w:rPr>
            <w:noProof/>
            <w:webHidden/>
          </w:rPr>
          <w:fldChar w:fldCharType="separate"/>
        </w:r>
        <w:r w:rsidR="001D141D">
          <w:rPr>
            <w:noProof/>
            <w:webHidden/>
          </w:rPr>
          <w:t>6</w:t>
        </w:r>
        <w:r w:rsidR="00536C23">
          <w:rPr>
            <w:noProof/>
            <w:webHidden/>
          </w:rPr>
          <w:fldChar w:fldCharType="end"/>
        </w:r>
      </w:hyperlink>
    </w:p>
    <w:p w14:paraId="7191A63A" w14:textId="1B2F92DF" w:rsidR="00536C23" w:rsidRDefault="00880BB4">
      <w:pPr>
        <w:pStyle w:val="TOC3"/>
        <w:tabs>
          <w:tab w:val="right" w:leader="dot" w:pos="9062"/>
        </w:tabs>
        <w:rPr>
          <w:rFonts w:asciiTheme="minorHAnsi" w:eastAsiaTheme="minorEastAsia" w:hAnsiTheme="minorHAnsi" w:cstheme="minorBidi"/>
          <w:noProof/>
          <w:lang w:val="vi-VN" w:eastAsia="vi-VN"/>
        </w:rPr>
      </w:pPr>
      <w:hyperlink w:anchor="_Toc165846298" w:history="1">
        <w:r w:rsidR="00536C23" w:rsidRPr="001C220D">
          <w:rPr>
            <w:rStyle w:val="Hyperlink"/>
            <w:noProof/>
          </w:rPr>
          <w:t>2.2.1  Giới thiệu ESP32-CAM</w:t>
        </w:r>
        <w:r w:rsidR="00536C23">
          <w:rPr>
            <w:noProof/>
            <w:webHidden/>
          </w:rPr>
          <w:tab/>
        </w:r>
        <w:r w:rsidR="00536C23">
          <w:rPr>
            <w:noProof/>
            <w:webHidden/>
          </w:rPr>
          <w:fldChar w:fldCharType="begin"/>
        </w:r>
        <w:r w:rsidR="00536C23">
          <w:rPr>
            <w:noProof/>
            <w:webHidden/>
          </w:rPr>
          <w:instrText xml:space="preserve"> PAGEREF _Toc165846298 \h </w:instrText>
        </w:r>
        <w:r w:rsidR="00536C23">
          <w:rPr>
            <w:noProof/>
            <w:webHidden/>
          </w:rPr>
        </w:r>
        <w:r w:rsidR="00536C23">
          <w:rPr>
            <w:noProof/>
            <w:webHidden/>
          </w:rPr>
          <w:fldChar w:fldCharType="separate"/>
        </w:r>
        <w:r w:rsidR="001D141D">
          <w:rPr>
            <w:noProof/>
            <w:webHidden/>
          </w:rPr>
          <w:t>6</w:t>
        </w:r>
        <w:r w:rsidR="00536C23">
          <w:rPr>
            <w:noProof/>
            <w:webHidden/>
          </w:rPr>
          <w:fldChar w:fldCharType="end"/>
        </w:r>
      </w:hyperlink>
    </w:p>
    <w:p w14:paraId="7BA2FA06" w14:textId="3A805DAD" w:rsidR="00536C23" w:rsidRDefault="00880BB4">
      <w:pPr>
        <w:pStyle w:val="TOC3"/>
        <w:tabs>
          <w:tab w:val="right" w:leader="dot" w:pos="9062"/>
        </w:tabs>
        <w:rPr>
          <w:rFonts w:asciiTheme="minorHAnsi" w:eastAsiaTheme="minorEastAsia" w:hAnsiTheme="minorHAnsi" w:cstheme="minorBidi"/>
          <w:noProof/>
          <w:lang w:val="vi-VN" w:eastAsia="vi-VN"/>
        </w:rPr>
      </w:pPr>
      <w:hyperlink w:anchor="_Toc165846299" w:history="1">
        <w:r w:rsidR="00536C23" w:rsidRPr="001C220D">
          <w:rPr>
            <w:rStyle w:val="Hyperlink"/>
            <w:noProof/>
          </w:rPr>
          <w:t>2.2.2  Ứng dụng trong đề tài</w:t>
        </w:r>
        <w:r w:rsidR="00536C23">
          <w:rPr>
            <w:noProof/>
            <w:webHidden/>
          </w:rPr>
          <w:tab/>
        </w:r>
        <w:r w:rsidR="00536C23">
          <w:rPr>
            <w:noProof/>
            <w:webHidden/>
          </w:rPr>
          <w:fldChar w:fldCharType="begin"/>
        </w:r>
        <w:r w:rsidR="00536C23">
          <w:rPr>
            <w:noProof/>
            <w:webHidden/>
          </w:rPr>
          <w:instrText xml:space="preserve"> PAGEREF _Toc165846299 \h </w:instrText>
        </w:r>
        <w:r w:rsidR="00536C23">
          <w:rPr>
            <w:noProof/>
            <w:webHidden/>
          </w:rPr>
        </w:r>
        <w:r w:rsidR="00536C23">
          <w:rPr>
            <w:noProof/>
            <w:webHidden/>
          </w:rPr>
          <w:fldChar w:fldCharType="separate"/>
        </w:r>
        <w:r w:rsidR="001D141D">
          <w:rPr>
            <w:noProof/>
            <w:webHidden/>
          </w:rPr>
          <w:t>7</w:t>
        </w:r>
        <w:r w:rsidR="00536C23">
          <w:rPr>
            <w:noProof/>
            <w:webHidden/>
          </w:rPr>
          <w:fldChar w:fldCharType="end"/>
        </w:r>
      </w:hyperlink>
    </w:p>
    <w:p w14:paraId="365EBB3B" w14:textId="4D7562BE" w:rsidR="00536C23" w:rsidRDefault="00880BB4">
      <w:pPr>
        <w:pStyle w:val="TOC2"/>
        <w:tabs>
          <w:tab w:val="right" w:leader="dot" w:pos="9062"/>
        </w:tabs>
        <w:rPr>
          <w:rFonts w:asciiTheme="minorHAnsi" w:eastAsiaTheme="minorEastAsia" w:hAnsiTheme="minorHAnsi" w:cstheme="minorBidi"/>
          <w:noProof/>
          <w:lang w:val="vi-VN" w:eastAsia="vi-VN"/>
        </w:rPr>
      </w:pPr>
      <w:hyperlink w:anchor="_Toc165846300" w:history="1">
        <w:r w:rsidR="00536C23" w:rsidRPr="001C220D">
          <w:rPr>
            <w:rStyle w:val="Hyperlink"/>
            <w:noProof/>
          </w:rPr>
          <w:t>2.3  Cảm biến vân tay</w:t>
        </w:r>
        <w:r w:rsidR="00536C23">
          <w:rPr>
            <w:noProof/>
            <w:webHidden/>
          </w:rPr>
          <w:tab/>
        </w:r>
        <w:r w:rsidR="00536C23">
          <w:rPr>
            <w:noProof/>
            <w:webHidden/>
          </w:rPr>
          <w:fldChar w:fldCharType="begin"/>
        </w:r>
        <w:r w:rsidR="00536C23">
          <w:rPr>
            <w:noProof/>
            <w:webHidden/>
          </w:rPr>
          <w:instrText xml:space="preserve"> PAGEREF _Toc165846300 \h </w:instrText>
        </w:r>
        <w:r w:rsidR="00536C23">
          <w:rPr>
            <w:noProof/>
            <w:webHidden/>
          </w:rPr>
        </w:r>
        <w:r w:rsidR="00536C23">
          <w:rPr>
            <w:noProof/>
            <w:webHidden/>
          </w:rPr>
          <w:fldChar w:fldCharType="separate"/>
        </w:r>
        <w:r w:rsidR="001D141D">
          <w:rPr>
            <w:noProof/>
            <w:webHidden/>
          </w:rPr>
          <w:t>8</w:t>
        </w:r>
        <w:r w:rsidR="00536C23">
          <w:rPr>
            <w:noProof/>
            <w:webHidden/>
          </w:rPr>
          <w:fldChar w:fldCharType="end"/>
        </w:r>
      </w:hyperlink>
    </w:p>
    <w:p w14:paraId="6B41946E" w14:textId="33FA8ACB" w:rsidR="00536C23" w:rsidRDefault="00880BB4">
      <w:pPr>
        <w:pStyle w:val="TOC3"/>
        <w:tabs>
          <w:tab w:val="right" w:leader="dot" w:pos="9062"/>
        </w:tabs>
        <w:rPr>
          <w:rFonts w:asciiTheme="minorHAnsi" w:eastAsiaTheme="minorEastAsia" w:hAnsiTheme="minorHAnsi" w:cstheme="minorBidi"/>
          <w:noProof/>
          <w:lang w:val="vi-VN" w:eastAsia="vi-VN"/>
        </w:rPr>
      </w:pPr>
      <w:hyperlink w:anchor="_Toc165846301" w:history="1">
        <w:r w:rsidR="00536C23" w:rsidRPr="001C220D">
          <w:rPr>
            <w:rStyle w:val="Hyperlink"/>
            <w:noProof/>
          </w:rPr>
          <w:t>2.3.1  Cảm biến vân tay là gì?</w:t>
        </w:r>
        <w:r w:rsidR="00536C23">
          <w:rPr>
            <w:noProof/>
            <w:webHidden/>
          </w:rPr>
          <w:tab/>
        </w:r>
        <w:r w:rsidR="00536C23">
          <w:rPr>
            <w:noProof/>
            <w:webHidden/>
          </w:rPr>
          <w:fldChar w:fldCharType="begin"/>
        </w:r>
        <w:r w:rsidR="00536C23">
          <w:rPr>
            <w:noProof/>
            <w:webHidden/>
          </w:rPr>
          <w:instrText xml:space="preserve"> PAGEREF _Toc165846301 \h </w:instrText>
        </w:r>
        <w:r w:rsidR="00536C23">
          <w:rPr>
            <w:noProof/>
            <w:webHidden/>
          </w:rPr>
        </w:r>
        <w:r w:rsidR="00536C23">
          <w:rPr>
            <w:noProof/>
            <w:webHidden/>
          </w:rPr>
          <w:fldChar w:fldCharType="separate"/>
        </w:r>
        <w:r w:rsidR="001D141D">
          <w:rPr>
            <w:noProof/>
            <w:webHidden/>
          </w:rPr>
          <w:t>8</w:t>
        </w:r>
        <w:r w:rsidR="00536C23">
          <w:rPr>
            <w:noProof/>
            <w:webHidden/>
          </w:rPr>
          <w:fldChar w:fldCharType="end"/>
        </w:r>
      </w:hyperlink>
    </w:p>
    <w:p w14:paraId="4DE84389" w14:textId="23D155BE" w:rsidR="00536C23" w:rsidRDefault="00880BB4">
      <w:pPr>
        <w:pStyle w:val="TOC3"/>
        <w:tabs>
          <w:tab w:val="right" w:leader="dot" w:pos="9062"/>
        </w:tabs>
        <w:rPr>
          <w:rFonts w:asciiTheme="minorHAnsi" w:eastAsiaTheme="minorEastAsia" w:hAnsiTheme="minorHAnsi" w:cstheme="minorBidi"/>
          <w:noProof/>
          <w:lang w:val="vi-VN" w:eastAsia="vi-VN"/>
        </w:rPr>
      </w:pPr>
      <w:hyperlink w:anchor="_Toc165846302" w:history="1">
        <w:r w:rsidR="00536C23" w:rsidRPr="001C220D">
          <w:rPr>
            <w:rStyle w:val="Hyperlink"/>
            <w:noProof/>
          </w:rPr>
          <w:t>2.3.2  Cảm biến vân tay hoạt động như thế nào?</w:t>
        </w:r>
        <w:r w:rsidR="00536C23">
          <w:rPr>
            <w:noProof/>
            <w:webHidden/>
          </w:rPr>
          <w:tab/>
        </w:r>
        <w:r w:rsidR="00536C23">
          <w:rPr>
            <w:noProof/>
            <w:webHidden/>
          </w:rPr>
          <w:fldChar w:fldCharType="begin"/>
        </w:r>
        <w:r w:rsidR="00536C23">
          <w:rPr>
            <w:noProof/>
            <w:webHidden/>
          </w:rPr>
          <w:instrText xml:space="preserve"> PAGEREF _Toc165846302 \h </w:instrText>
        </w:r>
        <w:r w:rsidR="00536C23">
          <w:rPr>
            <w:noProof/>
            <w:webHidden/>
          </w:rPr>
        </w:r>
        <w:r w:rsidR="00536C23">
          <w:rPr>
            <w:noProof/>
            <w:webHidden/>
          </w:rPr>
          <w:fldChar w:fldCharType="separate"/>
        </w:r>
        <w:r w:rsidR="001D141D">
          <w:rPr>
            <w:noProof/>
            <w:webHidden/>
          </w:rPr>
          <w:t>8</w:t>
        </w:r>
        <w:r w:rsidR="00536C23">
          <w:rPr>
            <w:noProof/>
            <w:webHidden/>
          </w:rPr>
          <w:fldChar w:fldCharType="end"/>
        </w:r>
      </w:hyperlink>
    </w:p>
    <w:p w14:paraId="6273B71C" w14:textId="305CE3C3" w:rsidR="00536C23" w:rsidRDefault="00880BB4">
      <w:pPr>
        <w:pStyle w:val="TOC3"/>
        <w:tabs>
          <w:tab w:val="right" w:leader="dot" w:pos="9062"/>
        </w:tabs>
        <w:rPr>
          <w:rFonts w:asciiTheme="minorHAnsi" w:eastAsiaTheme="minorEastAsia" w:hAnsiTheme="minorHAnsi" w:cstheme="minorBidi"/>
          <w:noProof/>
          <w:lang w:val="vi-VN" w:eastAsia="vi-VN"/>
        </w:rPr>
      </w:pPr>
      <w:hyperlink w:anchor="_Toc165846303" w:history="1">
        <w:r w:rsidR="00536C23" w:rsidRPr="001C220D">
          <w:rPr>
            <w:rStyle w:val="Hyperlink"/>
            <w:noProof/>
          </w:rPr>
          <w:t>2.3.3  Ưu điểm và nhược điểm của cảm biến vân tay</w:t>
        </w:r>
        <w:r w:rsidR="00536C23">
          <w:rPr>
            <w:noProof/>
            <w:webHidden/>
          </w:rPr>
          <w:tab/>
        </w:r>
        <w:r w:rsidR="00536C23">
          <w:rPr>
            <w:noProof/>
            <w:webHidden/>
          </w:rPr>
          <w:fldChar w:fldCharType="begin"/>
        </w:r>
        <w:r w:rsidR="00536C23">
          <w:rPr>
            <w:noProof/>
            <w:webHidden/>
          </w:rPr>
          <w:instrText xml:space="preserve"> PAGEREF _Toc165846303 \h </w:instrText>
        </w:r>
        <w:r w:rsidR="00536C23">
          <w:rPr>
            <w:noProof/>
            <w:webHidden/>
          </w:rPr>
        </w:r>
        <w:r w:rsidR="00536C23">
          <w:rPr>
            <w:noProof/>
            <w:webHidden/>
          </w:rPr>
          <w:fldChar w:fldCharType="separate"/>
        </w:r>
        <w:r w:rsidR="001D141D">
          <w:rPr>
            <w:noProof/>
            <w:webHidden/>
          </w:rPr>
          <w:t>9</w:t>
        </w:r>
        <w:r w:rsidR="00536C23">
          <w:rPr>
            <w:noProof/>
            <w:webHidden/>
          </w:rPr>
          <w:fldChar w:fldCharType="end"/>
        </w:r>
      </w:hyperlink>
    </w:p>
    <w:p w14:paraId="0C448CEF" w14:textId="1F75E2D8" w:rsidR="00536C23" w:rsidRDefault="00880BB4">
      <w:pPr>
        <w:pStyle w:val="TOC3"/>
        <w:tabs>
          <w:tab w:val="right" w:leader="dot" w:pos="9062"/>
        </w:tabs>
        <w:rPr>
          <w:rFonts w:asciiTheme="minorHAnsi" w:eastAsiaTheme="minorEastAsia" w:hAnsiTheme="minorHAnsi" w:cstheme="minorBidi"/>
          <w:noProof/>
          <w:lang w:val="vi-VN" w:eastAsia="vi-VN"/>
        </w:rPr>
      </w:pPr>
      <w:hyperlink w:anchor="_Toc165846304" w:history="1">
        <w:r w:rsidR="00536C23" w:rsidRPr="001C220D">
          <w:rPr>
            <w:rStyle w:val="Hyperlink"/>
            <w:noProof/>
          </w:rPr>
          <w:t>2.3.4  Ứng dụng của cảm biến vân tay</w:t>
        </w:r>
        <w:r w:rsidR="00536C23">
          <w:rPr>
            <w:noProof/>
            <w:webHidden/>
          </w:rPr>
          <w:tab/>
        </w:r>
        <w:r w:rsidR="00536C23">
          <w:rPr>
            <w:noProof/>
            <w:webHidden/>
          </w:rPr>
          <w:fldChar w:fldCharType="begin"/>
        </w:r>
        <w:r w:rsidR="00536C23">
          <w:rPr>
            <w:noProof/>
            <w:webHidden/>
          </w:rPr>
          <w:instrText xml:space="preserve"> PAGEREF _Toc165846304 \h </w:instrText>
        </w:r>
        <w:r w:rsidR="00536C23">
          <w:rPr>
            <w:noProof/>
            <w:webHidden/>
          </w:rPr>
        </w:r>
        <w:r w:rsidR="00536C23">
          <w:rPr>
            <w:noProof/>
            <w:webHidden/>
          </w:rPr>
          <w:fldChar w:fldCharType="separate"/>
        </w:r>
        <w:r w:rsidR="001D141D">
          <w:rPr>
            <w:noProof/>
            <w:webHidden/>
          </w:rPr>
          <w:t>10</w:t>
        </w:r>
        <w:r w:rsidR="00536C23">
          <w:rPr>
            <w:noProof/>
            <w:webHidden/>
          </w:rPr>
          <w:fldChar w:fldCharType="end"/>
        </w:r>
      </w:hyperlink>
    </w:p>
    <w:p w14:paraId="3CDF658C" w14:textId="08A644BD" w:rsidR="00536C23" w:rsidRDefault="00880BB4">
      <w:pPr>
        <w:pStyle w:val="TOC2"/>
        <w:tabs>
          <w:tab w:val="right" w:leader="dot" w:pos="9062"/>
        </w:tabs>
        <w:rPr>
          <w:rFonts w:asciiTheme="minorHAnsi" w:eastAsiaTheme="minorEastAsia" w:hAnsiTheme="minorHAnsi" w:cstheme="minorBidi"/>
          <w:noProof/>
          <w:lang w:val="vi-VN" w:eastAsia="vi-VN"/>
        </w:rPr>
      </w:pPr>
      <w:hyperlink w:anchor="_Toc165846305" w:history="1">
        <w:r w:rsidR="00536C23" w:rsidRPr="001C220D">
          <w:rPr>
            <w:rStyle w:val="Hyperlink"/>
            <w:noProof/>
          </w:rPr>
          <w:t>2.4  Giao thức Websocket</w:t>
        </w:r>
        <w:r w:rsidR="00536C23">
          <w:rPr>
            <w:noProof/>
            <w:webHidden/>
          </w:rPr>
          <w:tab/>
        </w:r>
        <w:r w:rsidR="00536C23">
          <w:rPr>
            <w:noProof/>
            <w:webHidden/>
          </w:rPr>
          <w:fldChar w:fldCharType="begin"/>
        </w:r>
        <w:r w:rsidR="00536C23">
          <w:rPr>
            <w:noProof/>
            <w:webHidden/>
          </w:rPr>
          <w:instrText xml:space="preserve"> PAGEREF _Toc165846305 \h </w:instrText>
        </w:r>
        <w:r w:rsidR="00536C23">
          <w:rPr>
            <w:noProof/>
            <w:webHidden/>
          </w:rPr>
        </w:r>
        <w:r w:rsidR="00536C23">
          <w:rPr>
            <w:noProof/>
            <w:webHidden/>
          </w:rPr>
          <w:fldChar w:fldCharType="separate"/>
        </w:r>
        <w:r w:rsidR="001D141D">
          <w:rPr>
            <w:noProof/>
            <w:webHidden/>
          </w:rPr>
          <w:t>10</w:t>
        </w:r>
        <w:r w:rsidR="00536C23">
          <w:rPr>
            <w:noProof/>
            <w:webHidden/>
          </w:rPr>
          <w:fldChar w:fldCharType="end"/>
        </w:r>
      </w:hyperlink>
    </w:p>
    <w:p w14:paraId="61477297" w14:textId="58011259" w:rsidR="00536C23" w:rsidRDefault="00880BB4">
      <w:pPr>
        <w:pStyle w:val="TOC3"/>
        <w:tabs>
          <w:tab w:val="right" w:leader="dot" w:pos="9062"/>
        </w:tabs>
        <w:rPr>
          <w:rFonts w:asciiTheme="minorHAnsi" w:eastAsiaTheme="minorEastAsia" w:hAnsiTheme="minorHAnsi" w:cstheme="minorBidi"/>
          <w:noProof/>
          <w:lang w:val="vi-VN" w:eastAsia="vi-VN"/>
        </w:rPr>
      </w:pPr>
      <w:hyperlink w:anchor="_Toc165846306" w:history="1">
        <w:r w:rsidR="00536C23" w:rsidRPr="001C220D">
          <w:rPr>
            <w:rStyle w:val="Hyperlink"/>
            <w:noProof/>
          </w:rPr>
          <w:t>2.4.1  Websocket là gì?</w:t>
        </w:r>
        <w:r w:rsidR="00536C23">
          <w:rPr>
            <w:noProof/>
            <w:webHidden/>
          </w:rPr>
          <w:tab/>
        </w:r>
        <w:r w:rsidR="00536C23">
          <w:rPr>
            <w:noProof/>
            <w:webHidden/>
          </w:rPr>
          <w:fldChar w:fldCharType="begin"/>
        </w:r>
        <w:r w:rsidR="00536C23">
          <w:rPr>
            <w:noProof/>
            <w:webHidden/>
          </w:rPr>
          <w:instrText xml:space="preserve"> PAGEREF _Toc165846306 \h </w:instrText>
        </w:r>
        <w:r w:rsidR="00536C23">
          <w:rPr>
            <w:noProof/>
            <w:webHidden/>
          </w:rPr>
        </w:r>
        <w:r w:rsidR="00536C23">
          <w:rPr>
            <w:noProof/>
            <w:webHidden/>
          </w:rPr>
          <w:fldChar w:fldCharType="separate"/>
        </w:r>
        <w:r w:rsidR="001D141D">
          <w:rPr>
            <w:noProof/>
            <w:webHidden/>
          </w:rPr>
          <w:t>10</w:t>
        </w:r>
        <w:r w:rsidR="00536C23">
          <w:rPr>
            <w:noProof/>
            <w:webHidden/>
          </w:rPr>
          <w:fldChar w:fldCharType="end"/>
        </w:r>
      </w:hyperlink>
    </w:p>
    <w:p w14:paraId="0D03F6AE" w14:textId="2BB4CF2B" w:rsidR="00536C23" w:rsidRDefault="00880BB4">
      <w:pPr>
        <w:pStyle w:val="TOC3"/>
        <w:tabs>
          <w:tab w:val="right" w:leader="dot" w:pos="9062"/>
        </w:tabs>
        <w:rPr>
          <w:rFonts w:asciiTheme="minorHAnsi" w:eastAsiaTheme="minorEastAsia" w:hAnsiTheme="minorHAnsi" w:cstheme="minorBidi"/>
          <w:noProof/>
          <w:lang w:val="vi-VN" w:eastAsia="vi-VN"/>
        </w:rPr>
      </w:pPr>
      <w:hyperlink w:anchor="_Toc165846307" w:history="1">
        <w:r w:rsidR="00536C23" w:rsidRPr="001C220D">
          <w:rPr>
            <w:rStyle w:val="Hyperlink"/>
            <w:noProof/>
          </w:rPr>
          <w:t>2.4.2  Ưu điểm của websocket</w:t>
        </w:r>
        <w:r w:rsidR="00536C23">
          <w:rPr>
            <w:noProof/>
            <w:webHidden/>
          </w:rPr>
          <w:tab/>
        </w:r>
        <w:r w:rsidR="00536C23">
          <w:rPr>
            <w:noProof/>
            <w:webHidden/>
          </w:rPr>
          <w:fldChar w:fldCharType="begin"/>
        </w:r>
        <w:r w:rsidR="00536C23">
          <w:rPr>
            <w:noProof/>
            <w:webHidden/>
          </w:rPr>
          <w:instrText xml:space="preserve"> PAGEREF _Toc165846307 \h </w:instrText>
        </w:r>
        <w:r w:rsidR="00536C23">
          <w:rPr>
            <w:noProof/>
            <w:webHidden/>
          </w:rPr>
        </w:r>
        <w:r w:rsidR="00536C23">
          <w:rPr>
            <w:noProof/>
            <w:webHidden/>
          </w:rPr>
          <w:fldChar w:fldCharType="separate"/>
        </w:r>
        <w:r w:rsidR="001D141D">
          <w:rPr>
            <w:noProof/>
            <w:webHidden/>
          </w:rPr>
          <w:t>10</w:t>
        </w:r>
        <w:r w:rsidR="00536C23">
          <w:rPr>
            <w:noProof/>
            <w:webHidden/>
          </w:rPr>
          <w:fldChar w:fldCharType="end"/>
        </w:r>
      </w:hyperlink>
    </w:p>
    <w:p w14:paraId="6C1B334C" w14:textId="0D400437" w:rsidR="00536C23" w:rsidRDefault="00880BB4">
      <w:pPr>
        <w:pStyle w:val="TOC3"/>
        <w:tabs>
          <w:tab w:val="right" w:leader="dot" w:pos="9062"/>
        </w:tabs>
        <w:rPr>
          <w:rFonts w:asciiTheme="minorHAnsi" w:eastAsiaTheme="minorEastAsia" w:hAnsiTheme="minorHAnsi" w:cstheme="minorBidi"/>
          <w:noProof/>
          <w:lang w:val="vi-VN" w:eastAsia="vi-VN"/>
        </w:rPr>
      </w:pPr>
      <w:hyperlink w:anchor="_Toc165846308" w:history="1">
        <w:r w:rsidR="00536C23" w:rsidRPr="001C220D">
          <w:rPr>
            <w:rStyle w:val="Hyperlink"/>
            <w:noProof/>
          </w:rPr>
          <w:t>2.4.3  Công dụng của websocket</w:t>
        </w:r>
        <w:r w:rsidR="00536C23">
          <w:rPr>
            <w:noProof/>
            <w:webHidden/>
          </w:rPr>
          <w:tab/>
        </w:r>
        <w:r w:rsidR="00536C23">
          <w:rPr>
            <w:noProof/>
            <w:webHidden/>
          </w:rPr>
          <w:fldChar w:fldCharType="begin"/>
        </w:r>
        <w:r w:rsidR="00536C23">
          <w:rPr>
            <w:noProof/>
            <w:webHidden/>
          </w:rPr>
          <w:instrText xml:space="preserve"> PAGEREF _Toc165846308 \h </w:instrText>
        </w:r>
        <w:r w:rsidR="00536C23">
          <w:rPr>
            <w:noProof/>
            <w:webHidden/>
          </w:rPr>
        </w:r>
        <w:r w:rsidR="00536C23">
          <w:rPr>
            <w:noProof/>
            <w:webHidden/>
          </w:rPr>
          <w:fldChar w:fldCharType="separate"/>
        </w:r>
        <w:r w:rsidR="001D141D">
          <w:rPr>
            <w:noProof/>
            <w:webHidden/>
          </w:rPr>
          <w:t>11</w:t>
        </w:r>
        <w:r w:rsidR="00536C23">
          <w:rPr>
            <w:noProof/>
            <w:webHidden/>
          </w:rPr>
          <w:fldChar w:fldCharType="end"/>
        </w:r>
      </w:hyperlink>
    </w:p>
    <w:p w14:paraId="6A8BCC63" w14:textId="3407878E" w:rsidR="00536C23" w:rsidRDefault="00880BB4">
      <w:pPr>
        <w:pStyle w:val="TOC3"/>
        <w:tabs>
          <w:tab w:val="right" w:leader="dot" w:pos="9062"/>
        </w:tabs>
        <w:rPr>
          <w:rFonts w:asciiTheme="minorHAnsi" w:eastAsiaTheme="minorEastAsia" w:hAnsiTheme="minorHAnsi" w:cstheme="minorBidi"/>
          <w:noProof/>
          <w:lang w:val="vi-VN" w:eastAsia="vi-VN"/>
        </w:rPr>
      </w:pPr>
      <w:hyperlink w:anchor="_Toc165846309" w:history="1">
        <w:r w:rsidR="00536C23" w:rsidRPr="001C220D">
          <w:rPr>
            <w:rStyle w:val="Hyperlink"/>
            <w:noProof/>
          </w:rPr>
          <w:t>2.4.4  Các thuộc tính của websocket</w:t>
        </w:r>
        <w:r w:rsidR="00536C23">
          <w:rPr>
            <w:noProof/>
            <w:webHidden/>
          </w:rPr>
          <w:tab/>
        </w:r>
        <w:r w:rsidR="00536C23">
          <w:rPr>
            <w:noProof/>
            <w:webHidden/>
          </w:rPr>
          <w:fldChar w:fldCharType="begin"/>
        </w:r>
        <w:r w:rsidR="00536C23">
          <w:rPr>
            <w:noProof/>
            <w:webHidden/>
          </w:rPr>
          <w:instrText xml:space="preserve"> PAGEREF _Toc165846309 \h </w:instrText>
        </w:r>
        <w:r w:rsidR="00536C23">
          <w:rPr>
            <w:noProof/>
            <w:webHidden/>
          </w:rPr>
        </w:r>
        <w:r w:rsidR="00536C23">
          <w:rPr>
            <w:noProof/>
            <w:webHidden/>
          </w:rPr>
          <w:fldChar w:fldCharType="separate"/>
        </w:r>
        <w:r w:rsidR="001D141D">
          <w:rPr>
            <w:noProof/>
            <w:webHidden/>
          </w:rPr>
          <w:t>11</w:t>
        </w:r>
        <w:r w:rsidR="00536C23">
          <w:rPr>
            <w:noProof/>
            <w:webHidden/>
          </w:rPr>
          <w:fldChar w:fldCharType="end"/>
        </w:r>
      </w:hyperlink>
    </w:p>
    <w:p w14:paraId="102CF3D2" w14:textId="28E6244E" w:rsidR="00536C23" w:rsidRDefault="00880BB4">
      <w:pPr>
        <w:pStyle w:val="TOC3"/>
        <w:tabs>
          <w:tab w:val="right" w:leader="dot" w:pos="9062"/>
        </w:tabs>
        <w:rPr>
          <w:rFonts w:asciiTheme="minorHAnsi" w:eastAsiaTheme="minorEastAsia" w:hAnsiTheme="minorHAnsi" w:cstheme="minorBidi"/>
          <w:noProof/>
          <w:lang w:val="vi-VN" w:eastAsia="vi-VN"/>
        </w:rPr>
      </w:pPr>
      <w:hyperlink w:anchor="_Toc165846310" w:history="1">
        <w:r w:rsidR="00536C23" w:rsidRPr="001C220D">
          <w:rPr>
            <w:rStyle w:val="Hyperlink"/>
            <w:noProof/>
          </w:rPr>
          <w:t>2.4.5  Các sự kiện của websocket</w:t>
        </w:r>
        <w:r w:rsidR="00536C23">
          <w:rPr>
            <w:noProof/>
            <w:webHidden/>
          </w:rPr>
          <w:tab/>
        </w:r>
        <w:r w:rsidR="00536C23">
          <w:rPr>
            <w:noProof/>
            <w:webHidden/>
          </w:rPr>
          <w:fldChar w:fldCharType="begin"/>
        </w:r>
        <w:r w:rsidR="00536C23">
          <w:rPr>
            <w:noProof/>
            <w:webHidden/>
          </w:rPr>
          <w:instrText xml:space="preserve"> PAGEREF _Toc165846310 \h </w:instrText>
        </w:r>
        <w:r w:rsidR="00536C23">
          <w:rPr>
            <w:noProof/>
            <w:webHidden/>
          </w:rPr>
        </w:r>
        <w:r w:rsidR="00536C23">
          <w:rPr>
            <w:noProof/>
            <w:webHidden/>
          </w:rPr>
          <w:fldChar w:fldCharType="separate"/>
        </w:r>
        <w:r w:rsidR="001D141D">
          <w:rPr>
            <w:noProof/>
            <w:webHidden/>
          </w:rPr>
          <w:t>11</w:t>
        </w:r>
        <w:r w:rsidR="00536C23">
          <w:rPr>
            <w:noProof/>
            <w:webHidden/>
          </w:rPr>
          <w:fldChar w:fldCharType="end"/>
        </w:r>
      </w:hyperlink>
    </w:p>
    <w:p w14:paraId="27926A73" w14:textId="77DFC01B" w:rsidR="00536C23" w:rsidRDefault="00880BB4">
      <w:pPr>
        <w:pStyle w:val="TOC3"/>
        <w:tabs>
          <w:tab w:val="right" w:leader="dot" w:pos="9062"/>
        </w:tabs>
        <w:rPr>
          <w:rFonts w:asciiTheme="minorHAnsi" w:eastAsiaTheme="minorEastAsia" w:hAnsiTheme="minorHAnsi" w:cstheme="minorBidi"/>
          <w:noProof/>
          <w:lang w:val="vi-VN" w:eastAsia="vi-VN"/>
        </w:rPr>
      </w:pPr>
      <w:hyperlink w:anchor="_Toc165846311" w:history="1">
        <w:r w:rsidR="00536C23" w:rsidRPr="001C220D">
          <w:rPr>
            <w:rStyle w:val="Hyperlink"/>
            <w:noProof/>
          </w:rPr>
          <w:t>2.4.6  Các phương thức của websocket</w:t>
        </w:r>
        <w:r w:rsidR="00536C23">
          <w:rPr>
            <w:noProof/>
            <w:webHidden/>
          </w:rPr>
          <w:tab/>
        </w:r>
        <w:r w:rsidR="00536C23">
          <w:rPr>
            <w:noProof/>
            <w:webHidden/>
          </w:rPr>
          <w:fldChar w:fldCharType="begin"/>
        </w:r>
        <w:r w:rsidR="00536C23">
          <w:rPr>
            <w:noProof/>
            <w:webHidden/>
          </w:rPr>
          <w:instrText xml:space="preserve"> PAGEREF _Toc165846311 \h </w:instrText>
        </w:r>
        <w:r w:rsidR="00536C23">
          <w:rPr>
            <w:noProof/>
            <w:webHidden/>
          </w:rPr>
        </w:r>
        <w:r w:rsidR="00536C23">
          <w:rPr>
            <w:noProof/>
            <w:webHidden/>
          </w:rPr>
          <w:fldChar w:fldCharType="separate"/>
        </w:r>
        <w:r w:rsidR="001D141D">
          <w:rPr>
            <w:noProof/>
            <w:webHidden/>
          </w:rPr>
          <w:t>12</w:t>
        </w:r>
        <w:r w:rsidR="00536C23">
          <w:rPr>
            <w:noProof/>
            <w:webHidden/>
          </w:rPr>
          <w:fldChar w:fldCharType="end"/>
        </w:r>
      </w:hyperlink>
    </w:p>
    <w:p w14:paraId="370A893B" w14:textId="03D10ABE" w:rsidR="00536C23" w:rsidRDefault="00880BB4">
      <w:pPr>
        <w:pStyle w:val="TOC3"/>
        <w:tabs>
          <w:tab w:val="right" w:leader="dot" w:pos="9062"/>
        </w:tabs>
        <w:rPr>
          <w:rFonts w:asciiTheme="minorHAnsi" w:eastAsiaTheme="minorEastAsia" w:hAnsiTheme="minorHAnsi" w:cstheme="minorBidi"/>
          <w:noProof/>
          <w:lang w:val="vi-VN" w:eastAsia="vi-VN"/>
        </w:rPr>
      </w:pPr>
      <w:hyperlink w:anchor="_Toc165846312" w:history="1">
        <w:r w:rsidR="00536C23" w:rsidRPr="001C220D">
          <w:rPr>
            <w:rStyle w:val="Hyperlink"/>
            <w:noProof/>
          </w:rPr>
          <w:t>2.4.7  Nhược điểm của websocket</w:t>
        </w:r>
        <w:r w:rsidR="00536C23">
          <w:rPr>
            <w:noProof/>
            <w:webHidden/>
          </w:rPr>
          <w:tab/>
        </w:r>
        <w:r w:rsidR="00536C23">
          <w:rPr>
            <w:noProof/>
            <w:webHidden/>
          </w:rPr>
          <w:fldChar w:fldCharType="begin"/>
        </w:r>
        <w:r w:rsidR="00536C23">
          <w:rPr>
            <w:noProof/>
            <w:webHidden/>
          </w:rPr>
          <w:instrText xml:space="preserve"> PAGEREF _Toc165846312 \h </w:instrText>
        </w:r>
        <w:r w:rsidR="00536C23">
          <w:rPr>
            <w:noProof/>
            <w:webHidden/>
          </w:rPr>
        </w:r>
        <w:r w:rsidR="00536C23">
          <w:rPr>
            <w:noProof/>
            <w:webHidden/>
          </w:rPr>
          <w:fldChar w:fldCharType="separate"/>
        </w:r>
        <w:r w:rsidR="001D141D">
          <w:rPr>
            <w:noProof/>
            <w:webHidden/>
          </w:rPr>
          <w:t>12</w:t>
        </w:r>
        <w:r w:rsidR="00536C23">
          <w:rPr>
            <w:noProof/>
            <w:webHidden/>
          </w:rPr>
          <w:fldChar w:fldCharType="end"/>
        </w:r>
      </w:hyperlink>
    </w:p>
    <w:p w14:paraId="2A3F72E7" w14:textId="5EFA77DA" w:rsidR="00536C23" w:rsidRDefault="00880BB4">
      <w:pPr>
        <w:pStyle w:val="TOC2"/>
        <w:tabs>
          <w:tab w:val="right" w:leader="dot" w:pos="9062"/>
        </w:tabs>
        <w:rPr>
          <w:rFonts w:asciiTheme="minorHAnsi" w:eastAsiaTheme="minorEastAsia" w:hAnsiTheme="minorHAnsi" w:cstheme="minorBidi"/>
          <w:noProof/>
          <w:lang w:val="vi-VN" w:eastAsia="vi-VN"/>
        </w:rPr>
      </w:pPr>
      <w:hyperlink w:anchor="_Toc165846313" w:history="1">
        <w:r w:rsidR="00536C23" w:rsidRPr="001C220D">
          <w:rPr>
            <w:rStyle w:val="Hyperlink"/>
            <w:noProof/>
          </w:rPr>
          <w:t>2.5  Giao thức MQTT</w:t>
        </w:r>
        <w:r w:rsidR="00536C23">
          <w:rPr>
            <w:noProof/>
            <w:webHidden/>
          </w:rPr>
          <w:tab/>
        </w:r>
        <w:r w:rsidR="00536C23">
          <w:rPr>
            <w:noProof/>
            <w:webHidden/>
          </w:rPr>
          <w:fldChar w:fldCharType="begin"/>
        </w:r>
        <w:r w:rsidR="00536C23">
          <w:rPr>
            <w:noProof/>
            <w:webHidden/>
          </w:rPr>
          <w:instrText xml:space="preserve"> PAGEREF _Toc165846313 \h </w:instrText>
        </w:r>
        <w:r w:rsidR="00536C23">
          <w:rPr>
            <w:noProof/>
            <w:webHidden/>
          </w:rPr>
        </w:r>
        <w:r w:rsidR="00536C23">
          <w:rPr>
            <w:noProof/>
            <w:webHidden/>
          </w:rPr>
          <w:fldChar w:fldCharType="separate"/>
        </w:r>
        <w:r w:rsidR="001D141D">
          <w:rPr>
            <w:noProof/>
            <w:webHidden/>
          </w:rPr>
          <w:t>12</w:t>
        </w:r>
        <w:r w:rsidR="00536C23">
          <w:rPr>
            <w:noProof/>
            <w:webHidden/>
          </w:rPr>
          <w:fldChar w:fldCharType="end"/>
        </w:r>
      </w:hyperlink>
    </w:p>
    <w:p w14:paraId="5F27D2EB" w14:textId="040E3178" w:rsidR="00536C23" w:rsidRDefault="00880BB4">
      <w:pPr>
        <w:pStyle w:val="TOC3"/>
        <w:tabs>
          <w:tab w:val="right" w:leader="dot" w:pos="9062"/>
        </w:tabs>
        <w:rPr>
          <w:rFonts w:asciiTheme="minorHAnsi" w:eastAsiaTheme="minorEastAsia" w:hAnsiTheme="minorHAnsi" w:cstheme="minorBidi"/>
          <w:noProof/>
          <w:lang w:val="vi-VN" w:eastAsia="vi-VN"/>
        </w:rPr>
      </w:pPr>
      <w:hyperlink w:anchor="_Toc165846314" w:history="1">
        <w:r w:rsidR="00536C23" w:rsidRPr="001C220D">
          <w:rPr>
            <w:rStyle w:val="Hyperlink"/>
            <w:noProof/>
          </w:rPr>
          <w:t>2.5.1  Định nghĩa</w:t>
        </w:r>
        <w:r w:rsidR="00536C23">
          <w:rPr>
            <w:noProof/>
            <w:webHidden/>
          </w:rPr>
          <w:tab/>
        </w:r>
        <w:r w:rsidR="00536C23">
          <w:rPr>
            <w:noProof/>
            <w:webHidden/>
          </w:rPr>
          <w:fldChar w:fldCharType="begin"/>
        </w:r>
        <w:r w:rsidR="00536C23">
          <w:rPr>
            <w:noProof/>
            <w:webHidden/>
          </w:rPr>
          <w:instrText xml:space="preserve"> PAGEREF _Toc165846314 \h </w:instrText>
        </w:r>
        <w:r w:rsidR="00536C23">
          <w:rPr>
            <w:noProof/>
            <w:webHidden/>
          </w:rPr>
        </w:r>
        <w:r w:rsidR="00536C23">
          <w:rPr>
            <w:noProof/>
            <w:webHidden/>
          </w:rPr>
          <w:fldChar w:fldCharType="separate"/>
        </w:r>
        <w:r w:rsidR="001D141D">
          <w:rPr>
            <w:noProof/>
            <w:webHidden/>
          </w:rPr>
          <w:t>12</w:t>
        </w:r>
        <w:r w:rsidR="00536C23">
          <w:rPr>
            <w:noProof/>
            <w:webHidden/>
          </w:rPr>
          <w:fldChar w:fldCharType="end"/>
        </w:r>
      </w:hyperlink>
    </w:p>
    <w:p w14:paraId="15D37AC2" w14:textId="3A80BBB9" w:rsidR="00536C23" w:rsidRDefault="00880BB4">
      <w:pPr>
        <w:pStyle w:val="TOC3"/>
        <w:tabs>
          <w:tab w:val="right" w:leader="dot" w:pos="9062"/>
        </w:tabs>
        <w:rPr>
          <w:rFonts w:asciiTheme="minorHAnsi" w:eastAsiaTheme="minorEastAsia" w:hAnsiTheme="minorHAnsi" w:cstheme="minorBidi"/>
          <w:noProof/>
          <w:lang w:val="vi-VN" w:eastAsia="vi-VN"/>
        </w:rPr>
      </w:pPr>
      <w:hyperlink w:anchor="_Toc165846315" w:history="1">
        <w:r w:rsidR="00536C23" w:rsidRPr="001C220D">
          <w:rPr>
            <w:rStyle w:val="Hyperlink"/>
            <w:noProof/>
          </w:rPr>
          <w:t>2.5.2  Lịch sử hình thành</w:t>
        </w:r>
        <w:r w:rsidR="00536C23">
          <w:rPr>
            <w:noProof/>
            <w:webHidden/>
          </w:rPr>
          <w:tab/>
        </w:r>
        <w:r w:rsidR="00536C23">
          <w:rPr>
            <w:noProof/>
            <w:webHidden/>
          </w:rPr>
          <w:fldChar w:fldCharType="begin"/>
        </w:r>
        <w:r w:rsidR="00536C23">
          <w:rPr>
            <w:noProof/>
            <w:webHidden/>
          </w:rPr>
          <w:instrText xml:space="preserve"> PAGEREF _Toc165846315 \h </w:instrText>
        </w:r>
        <w:r w:rsidR="00536C23">
          <w:rPr>
            <w:noProof/>
            <w:webHidden/>
          </w:rPr>
        </w:r>
        <w:r w:rsidR="00536C23">
          <w:rPr>
            <w:noProof/>
            <w:webHidden/>
          </w:rPr>
          <w:fldChar w:fldCharType="separate"/>
        </w:r>
        <w:r w:rsidR="001D141D">
          <w:rPr>
            <w:noProof/>
            <w:webHidden/>
          </w:rPr>
          <w:t>12</w:t>
        </w:r>
        <w:r w:rsidR="00536C23">
          <w:rPr>
            <w:noProof/>
            <w:webHidden/>
          </w:rPr>
          <w:fldChar w:fldCharType="end"/>
        </w:r>
      </w:hyperlink>
    </w:p>
    <w:p w14:paraId="6D1921D7" w14:textId="7A27D5E7" w:rsidR="00536C23" w:rsidRDefault="00880BB4">
      <w:pPr>
        <w:pStyle w:val="TOC3"/>
        <w:tabs>
          <w:tab w:val="right" w:leader="dot" w:pos="9062"/>
        </w:tabs>
        <w:rPr>
          <w:rFonts w:asciiTheme="minorHAnsi" w:eastAsiaTheme="minorEastAsia" w:hAnsiTheme="minorHAnsi" w:cstheme="minorBidi"/>
          <w:noProof/>
          <w:lang w:val="vi-VN" w:eastAsia="vi-VN"/>
        </w:rPr>
      </w:pPr>
      <w:hyperlink w:anchor="_Toc165846316" w:history="1">
        <w:r w:rsidR="00536C23" w:rsidRPr="001C220D">
          <w:rPr>
            <w:rStyle w:val="Hyperlink"/>
            <w:noProof/>
          </w:rPr>
          <w:t>2.5.3  Thành phần và cách thức hoạt động</w:t>
        </w:r>
        <w:r w:rsidR="00536C23">
          <w:rPr>
            <w:noProof/>
            <w:webHidden/>
          </w:rPr>
          <w:tab/>
        </w:r>
        <w:r w:rsidR="00536C23">
          <w:rPr>
            <w:noProof/>
            <w:webHidden/>
          </w:rPr>
          <w:fldChar w:fldCharType="begin"/>
        </w:r>
        <w:r w:rsidR="00536C23">
          <w:rPr>
            <w:noProof/>
            <w:webHidden/>
          </w:rPr>
          <w:instrText xml:space="preserve"> PAGEREF _Toc165846316 \h </w:instrText>
        </w:r>
        <w:r w:rsidR="00536C23">
          <w:rPr>
            <w:noProof/>
            <w:webHidden/>
          </w:rPr>
        </w:r>
        <w:r w:rsidR="00536C23">
          <w:rPr>
            <w:noProof/>
            <w:webHidden/>
          </w:rPr>
          <w:fldChar w:fldCharType="separate"/>
        </w:r>
        <w:r w:rsidR="001D141D">
          <w:rPr>
            <w:noProof/>
            <w:webHidden/>
          </w:rPr>
          <w:t>13</w:t>
        </w:r>
        <w:r w:rsidR="00536C23">
          <w:rPr>
            <w:noProof/>
            <w:webHidden/>
          </w:rPr>
          <w:fldChar w:fldCharType="end"/>
        </w:r>
      </w:hyperlink>
    </w:p>
    <w:p w14:paraId="78342C3D" w14:textId="4839A6F1" w:rsidR="00536C23" w:rsidRDefault="00880BB4">
      <w:pPr>
        <w:pStyle w:val="TOC3"/>
        <w:tabs>
          <w:tab w:val="right" w:leader="dot" w:pos="9062"/>
        </w:tabs>
        <w:rPr>
          <w:rFonts w:asciiTheme="minorHAnsi" w:eastAsiaTheme="minorEastAsia" w:hAnsiTheme="minorHAnsi" w:cstheme="minorBidi"/>
          <w:noProof/>
          <w:lang w:val="vi-VN" w:eastAsia="vi-VN"/>
        </w:rPr>
      </w:pPr>
      <w:hyperlink w:anchor="_Toc165846317" w:history="1">
        <w:r w:rsidR="00536C23" w:rsidRPr="001C220D">
          <w:rPr>
            <w:rStyle w:val="Hyperlink"/>
            <w:noProof/>
          </w:rPr>
          <w:t>2.5.4  Một số khái niệm liên quan</w:t>
        </w:r>
        <w:r w:rsidR="00536C23">
          <w:rPr>
            <w:noProof/>
            <w:webHidden/>
          </w:rPr>
          <w:tab/>
        </w:r>
        <w:r w:rsidR="00536C23">
          <w:rPr>
            <w:noProof/>
            <w:webHidden/>
          </w:rPr>
          <w:fldChar w:fldCharType="begin"/>
        </w:r>
        <w:r w:rsidR="00536C23">
          <w:rPr>
            <w:noProof/>
            <w:webHidden/>
          </w:rPr>
          <w:instrText xml:space="preserve"> PAGEREF _Toc165846317 \h </w:instrText>
        </w:r>
        <w:r w:rsidR="00536C23">
          <w:rPr>
            <w:noProof/>
            <w:webHidden/>
          </w:rPr>
        </w:r>
        <w:r w:rsidR="00536C23">
          <w:rPr>
            <w:noProof/>
            <w:webHidden/>
          </w:rPr>
          <w:fldChar w:fldCharType="separate"/>
        </w:r>
        <w:r w:rsidR="001D141D">
          <w:rPr>
            <w:noProof/>
            <w:webHidden/>
          </w:rPr>
          <w:t>14</w:t>
        </w:r>
        <w:r w:rsidR="00536C23">
          <w:rPr>
            <w:noProof/>
            <w:webHidden/>
          </w:rPr>
          <w:fldChar w:fldCharType="end"/>
        </w:r>
      </w:hyperlink>
    </w:p>
    <w:p w14:paraId="0492192C" w14:textId="5EDF84D1" w:rsidR="00536C23" w:rsidRDefault="00880BB4">
      <w:pPr>
        <w:pStyle w:val="TOC2"/>
        <w:tabs>
          <w:tab w:val="right" w:leader="dot" w:pos="9062"/>
        </w:tabs>
        <w:rPr>
          <w:rFonts w:asciiTheme="minorHAnsi" w:eastAsiaTheme="minorEastAsia" w:hAnsiTheme="minorHAnsi" w:cstheme="minorBidi"/>
          <w:noProof/>
          <w:lang w:val="vi-VN" w:eastAsia="vi-VN"/>
        </w:rPr>
      </w:pPr>
      <w:hyperlink w:anchor="_Toc165846318" w:history="1">
        <w:r w:rsidR="00536C23" w:rsidRPr="001C220D">
          <w:rPr>
            <w:rStyle w:val="Hyperlink"/>
            <w:noProof/>
          </w:rPr>
          <w:t>2.6  Cơ sở dữ liệu MongoDB</w:t>
        </w:r>
        <w:r w:rsidR="00536C23">
          <w:rPr>
            <w:noProof/>
            <w:webHidden/>
          </w:rPr>
          <w:tab/>
        </w:r>
        <w:r w:rsidR="00536C23">
          <w:rPr>
            <w:noProof/>
            <w:webHidden/>
          </w:rPr>
          <w:fldChar w:fldCharType="begin"/>
        </w:r>
        <w:r w:rsidR="00536C23">
          <w:rPr>
            <w:noProof/>
            <w:webHidden/>
          </w:rPr>
          <w:instrText xml:space="preserve"> PAGEREF _Toc165846318 \h </w:instrText>
        </w:r>
        <w:r w:rsidR="00536C23">
          <w:rPr>
            <w:noProof/>
            <w:webHidden/>
          </w:rPr>
        </w:r>
        <w:r w:rsidR="00536C23">
          <w:rPr>
            <w:noProof/>
            <w:webHidden/>
          </w:rPr>
          <w:fldChar w:fldCharType="separate"/>
        </w:r>
        <w:r w:rsidR="001D141D">
          <w:rPr>
            <w:noProof/>
            <w:webHidden/>
          </w:rPr>
          <w:t>15</w:t>
        </w:r>
        <w:r w:rsidR="00536C23">
          <w:rPr>
            <w:noProof/>
            <w:webHidden/>
          </w:rPr>
          <w:fldChar w:fldCharType="end"/>
        </w:r>
      </w:hyperlink>
    </w:p>
    <w:p w14:paraId="73DC6DF2" w14:textId="0B449D6F" w:rsidR="00536C23" w:rsidRDefault="00880BB4">
      <w:pPr>
        <w:pStyle w:val="TOC3"/>
        <w:tabs>
          <w:tab w:val="right" w:leader="dot" w:pos="9062"/>
        </w:tabs>
        <w:rPr>
          <w:rFonts w:asciiTheme="minorHAnsi" w:eastAsiaTheme="minorEastAsia" w:hAnsiTheme="minorHAnsi" w:cstheme="minorBidi"/>
          <w:noProof/>
          <w:lang w:val="vi-VN" w:eastAsia="vi-VN"/>
        </w:rPr>
      </w:pPr>
      <w:hyperlink w:anchor="_Toc165846319" w:history="1">
        <w:r w:rsidR="00536C23" w:rsidRPr="001C220D">
          <w:rPr>
            <w:rStyle w:val="Hyperlink"/>
            <w:noProof/>
          </w:rPr>
          <w:t>2.6.1  MongoDB là gì?</w:t>
        </w:r>
        <w:r w:rsidR="00536C23">
          <w:rPr>
            <w:noProof/>
            <w:webHidden/>
          </w:rPr>
          <w:tab/>
        </w:r>
        <w:r w:rsidR="00536C23">
          <w:rPr>
            <w:noProof/>
            <w:webHidden/>
          </w:rPr>
          <w:fldChar w:fldCharType="begin"/>
        </w:r>
        <w:r w:rsidR="00536C23">
          <w:rPr>
            <w:noProof/>
            <w:webHidden/>
          </w:rPr>
          <w:instrText xml:space="preserve"> PAGEREF _Toc165846319 \h </w:instrText>
        </w:r>
        <w:r w:rsidR="00536C23">
          <w:rPr>
            <w:noProof/>
            <w:webHidden/>
          </w:rPr>
        </w:r>
        <w:r w:rsidR="00536C23">
          <w:rPr>
            <w:noProof/>
            <w:webHidden/>
          </w:rPr>
          <w:fldChar w:fldCharType="separate"/>
        </w:r>
        <w:r w:rsidR="001D141D">
          <w:rPr>
            <w:noProof/>
            <w:webHidden/>
          </w:rPr>
          <w:t>15</w:t>
        </w:r>
        <w:r w:rsidR="00536C23">
          <w:rPr>
            <w:noProof/>
            <w:webHidden/>
          </w:rPr>
          <w:fldChar w:fldCharType="end"/>
        </w:r>
      </w:hyperlink>
    </w:p>
    <w:p w14:paraId="6A72C942" w14:textId="71DDDFCA" w:rsidR="00536C23" w:rsidRDefault="00880BB4">
      <w:pPr>
        <w:pStyle w:val="TOC3"/>
        <w:tabs>
          <w:tab w:val="right" w:leader="dot" w:pos="9062"/>
        </w:tabs>
        <w:rPr>
          <w:rFonts w:asciiTheme="minorHAnsi" w:eastAsiaTheme="minorEastAsia" w:hAnsiTheme="minorHAnsi" w:cstheme="minorBidi"/>
          <w:noProof/>
          <w:lang w:val="vi-VN" w:eastAsia="vi-VN"/>
        </w:rPr>
      </w:pPr>
      <w:hyperlink w:anchor="_Toc165846320" w:history="1">
        <w:r w:rsidR="00536C23" w:rsidRPr="001C220D">
          <w:rPr>
            <w:rStyle w:val="Hyperlink"/>
            <w:noProof/>
          </w:rPr>
          <w:t>2.6.2  Ưu điểm và nhược điểm của MongoDB</w:t>
        </w:r>
        <w:r w:rsidR="00536C23">
          <w:rPr>
            <w:noProof/>
            <w:webHidden/>
          </w:rPr>
          <w:tab/>
        </w:r>
        <w:r w:rsidR="00536C23">
          <w:rPr>
            <w:noProof/>
            <w:webHidden/>
          </w:rPr>
          <w:fldChar w:fldCharType="begin"/>
        </w:r>
        <w:r w:rsidR="00536C23">
          <w:rPr>
            <w:noProof/>
            <w:webHidden/>
          </w:rPr>
          <w:instrText xml:space="preserve"> PAGEREF _Toc165846320 \h </w:instrText>
        </w:r>
        <w:r w:rsidR="00536C23">
          <w:rPr>
            <w:noProof/>
            <w:webHidden/>
          </w:rPr>
        </w:r>
        <w:r w:rsidR="00536C23">
          <w:rPr>
            <w:noProof/>
            <w:webHidden/>
          </w:rPr>
          <w:fldChar w:fldCharType="separate"/>
        </w:r>
        <w:r w:rsidR="001D141D">
          <w:rPr>
            <w:noProof/>
            <w:webHidden/>
          </w:rPr>
          <w:t>15</w:t>
        </w:r>
        <w:r w:rsidR="00536C23">
          <w:rPr>
            <w:noProof/>
            <w:webHidden/>
          </w:rPr>
          <w:fldChar w:fldCharType="end"/>
        </w:r>
      </w:hyperlink>
    </w:p>
    <w:p w14:paraId="509FDBFE" w14:textId="7BDC5511" w:rsidR="00536C23" w:rsidRDefault="00880BB4">
      <w:pPr>
        <w:pStyle w:val="TOC2"/>
        <w:tabs>
          <w:tab w:val="right" w:leader="dot" w:pos="9062"/>
        </w:tabs>
        <w:rPr>
          <w:rFonts w:asciiTheme="minorHAnsi" w:eastAsiaTheme="minorEastAsia" w:hAnsiTheme="minorHAnsi" w:cstheme="minorBidi"/>
          <w:noProof/>
          <w:lang w:val="vi-VN" w:eastAsia="vi-VN"/>
        </w:rPr>
      </w:pPr>
      <w:hyperlink w:anchor="_Toc165846321" w:history="1">
        <w:r w:rsidR="00536C23" w:rsidRPr="001C220D">
          <w:rPr>
            <w:rStyle w:val="Hyperlink"/>
            <w:noProof/>
          </w:rPr>
          <w:t>2.7  Thư viện face-api.js của JavaScript</w:t>
        </w:r>
        <w:r w:rsidR="00536C23">
          <w:rPr>
            <w:noProof/>
            <w:webHidden/>
          </w:rPr>
          <w:tab/>
        </w:r>
        <w:r w:rsidR="00536C23">
          <w:rPr>
            <w:noProof/>
            <w:webHidden/>
          </w:rPr>
          <w:fldChar w:fldCharType="begin"/>
        </w:r>
        <w:r w:rsidR="00536C23">
          <w:rPr>
            <w:noProof/>
            <w:webHidden/>
          </w:rPr>
          <w:instrText xml:space="preserve"> PAGEREF _Toc165846321 \h </w:instrText>
        </w:r>
        <w:r w:rsidR="00536C23">
          <w:rPr>
            <w:noProof/>
            <w:webHidden/>
          </w:rPr>
        </w:r>
        <w:r w:rsidR="00536C23">
          <w:rPr>
            <w:noProof/>
            <w:webHidden/>
          </w:rPr>
          <w:fldChar w:fldCharType="separate"/>
        </w:r>
        <w:r w:rsidR="001D141D">
          <w:rPr>
            <w:noProof/>
            <w:webHidden/>
          </w:rPr>
          <w:t>16</w:t>
        </w:r>
        <w:r w:rsidR="00536C23">
          <w:rPr>
            <w:noProof/>
            <w:webHidden/>
          </w:rPr>
          <w:fldChar w:fldCharType="end"/>
        </w:r>
      </w:hyperlink>
    </w:p>
    <w:p w14:paraId="1FC77225" w14:textId="12CAA543" w:rsidR="00536C23" w:rsidRDefault="00880BB4">
      <w:pPr>
        <w:pStyle w:val="TOC2"/>
        <w:tabs>
          <w:tab w:val="right" w:leader="dot" w:pos="9062"/>
        </w:tabs>
        <w:rPr>
          <w:rFonts w:asciiTheme="minorHAnsi" w:eastAsiaTheme="minorEastAsia" w:hAnsiTheme="minorHAnsi" w:cstheme="minorBidi"/>
          <w:noProof/>
          <w:lang w:val="vi-VN" w:eastAsia="vi-VN"/>
        </w:rPr>
      </w:pPr>
      <w:hyperlink w:anchor="_Toc165846322" w:history="1">
        <w:r w:rsidR="00536C23" w:rsidRPr="001C220D">
          <w:rPr>
            <w:rStyle w:val="Hyperlink"/>
            <w:noProof/>
          </w:rPr>
          <w:t>2.8  Thư viện Face Regcornition của Python</w:t>
        </w:r>
        <w:r w:rsidR="00536C23">
          <w:rPr>
            <w:noProof/>
            <w:webHidden/>
          </w:rPr>
          <w:tab/>
        </w:r>
        <w:r w:rsidR="00536C23">
          <w:rPr>
            <w:noProof/>
            <w:webHidden/>
          </w:rPr>
          <w:fldChar w:fldCharType="begin"/>
        </w:r>
        <w:r w:rsidR="00536C23">
          <w:rPr>
            <w:noProof/>
            <w:webHidden/>
          </w:rPr>
          <w:instrText xml:space="preserve"> PAGEREF _Toc165846322 \h </w:instrText>
        </w:r>
        <w:r w:rsidR="00536C23">
          <w:rPr>
            <w:noProof/>
            <w:webHidden/>
          </w:rPr>
        </w:r>
        <w:r w:rsidR="00536C23">
          <w:rPr>
            <w:noProof/>
            <w:webHidden/>
          </w:rPr>
          <w:fldChar w:fldCharType="separate"/>
        </w:r>
        <w:r w:rsidR="001D141D">
          <w:rPr>
            <w:noProof/>
            <w:webHidden/>
          </w:rPr>
          <w:t>18</w:t>
        </w:r>
        <w:r w:rsidR="00536C23">
          <w:rPr>
            <w:noProof/>
            <w:webHidden/>
          </w:rPr>
          <w:fldChar w:fldCharType="end"/>
        </w:r>
      </w:hyperlink>
    </w:p>
    <w:p w14:paraId="4172CB3C" w14:textId="4E154F4F" w:rsidR="00536C23" w:rsidRDefault="00880BB4">
      <w:pPr>
        <w:pStyle w:val="TOC1"/>
        <w:tabs>
          <w:tab w:val="left" w:pos="440"/>
          <w:tab w:val="right" w:leader="dot" w:pos="9062"/>
        </w:tabs>
        <w:rPr>
          <w:rFonts w:asciiTheme="minorHAnsi" w:eastAsiaTheme="minorEastAsia" w:hAnsiTheme="minorHAnsi" w:cstheme="minorBidi"/>
          <w:noProof/>
          <w:lang w:val="vi-VN" w:eastAsia="vi-VN"/>
        </w:rPr>
      </w:pPr>
      <w:hyperlink w:anchor="_Toc165846323" w:history="1">
        <w:r w:rsidR="00536C23" w:rsidRPr="001C220D">
          <w:rPr>
            <w:rStyle w:val="Hyperlink"/>
            <w:rFonts w:ascii="Times New Roman" w:hAnsi="Times New Roman"/>
            <w:noProof/>
          </w:rPr>
          <w:t>3.</w:t>
        </w:r>
        <w:r w:rsidR="00536C23">
          <w:rPr>
            <w:rFonts w:asciiTheme="minorHAnsi" w:eastAsiaTheme="minorEastAsia" w:hAnsiTheme="minorHAnsi" w:cstheme="minorBidi"/>
            <w:noProof/>
            <w:lang w:val="vi-VN" w:eastAsia="vi-VN"/>
          </w:rPr>
          <w:tab/>
        </w:r>
        <w:r w:rsidR="00536C23" w:rsidRPr="001C220D">
          <w:rPr>
            <w:rStyle w:val="Hyperlink"/>
            <w:rFonts w:ascii="Times New Roman" w:hAnsi="Times New Roman"/>
            <w:noProof/>
          </w:rPr>
          <w:t>THIẾT KẾ VÀ THỰC HIỆN PHẦN CỨNG</w:t>
        </w:r>
        <w:r w:rsidR="00536C23">
          <w:rPr>
            <w:noProof/>
            <w:webHidden/>
          </w:rPr>
          <w:tab/>
        </w:r>
        <w:r w:rsidR="00536C23">
          <w:rPr>
            <w:noProof/>
            <w:webHidden/>
          </w:rPr>
          <w:fldChar w:fldCharType="begin"/>
        </w:r>
        <w:r w:rsidR="00536C23">
          <w:rPr>
            <w:noProof/>
            <w:webHidden/>
          </w:rPr>
          <w:instrText xml:space="preserve"> PAGEREF _Toc165846323 \h </w:instrText>
        </w:r>
        <w:r w:rsidR="00536C23">
          <w:rPr>
            <w:noProof/>
            <w:webHidden/>
          </w:rPr>
        </w:r>
        <w:r w:rsidR="00536C23">
          <w:rPr>
            <w:noProof/>
            <w:webHidden/>
          </w:rPr>
          <w:fldChar w:fldCharType="separate"/>
        </w:r>
        <w:r w:rsidR="001D141D">
          <w:rPr>
            <w:noProof/>
            <w:webHidden/>
          </w:rPr>
          <w:t>20</w:t>
        </w:r>
        <w:r w:rsidR="00536C23">
          <w:rPr>
            <w:noProof/>
            <w:webHidden/>
          </w:rPr>
          <w:fldChar w:fldCharType="end"/>
        </w:r>
      </w:hyperlink>
    </w:p>
    <w:p w14:paraId="6BEB95CF" w14:textId="177B76FE" w:rsidR="00536C23" w:rsidRDefault="00880BB4">
      <w:pPr>
        <w:pStyle w:val="TOC2"/>
        <w:tabs>
          <w:tab w:val="right" w:leader="dot" w:pos="9062"/>
        </w:tabs>
        <w:rPr>
          <w:rFonts w:asciiTheme="minorHAnsi" w:eastAsiaTheme="minorEastAsia" w:hAnsiTheme="minorHAnsi" w:cstheme="minorBidi"/>
          <w:noProof/>
          <w:lang w:val="vi-VN" w:eastAsia="vi-VN"/>
        </w:rPr>
      </w:pPr>
      <w:hyperlink w:anchor="_Toc165846324" w:history="1">
        <w:r w:rsidR="00536C23" w:rsidRPr="001C220D">
          <w:rPr>
            <w:rStyle w:val="Hyperlink"/>
            <w:noProof/>
          </w:rPr>
          <w:t>3.1  Yêu cầu thiết kế</w:t>
        </w:r>
        <w:r w:rsidR="00536C23">
          <w:rPr>
            <w:noProof/>
            <w:webHidden/>
          </w:rPr>
          <w:tab/>
        </w:r>
        <w:r w:rsidR="00536C23">
          <w:rPr>
            <w:noProof/>
            <w:webHidden/>
          </w:rPr>
          <w:fldChar w:fldCharType="begin"/>
        </w:r>
        <w:r w:rsidR="00536C23">
          <w:rPr>
            <w:noProof/>
            <w:webHidden/>
          </w:rPr>
          <w:instrText xml:space="preserve"> PAGEREF _Toc165846324 \h </w:instrText>
        </w:r>
        <w:r w:rsidR="00536C23">
          <w:rPr>
            <w:noProof/>
            <w:webHidden/>
          </w:rPr>
        </w:r>
        <w:r w:rsidR="00536C23">
          <w:rPr>
            <w:noProof/>
            <w:webHidden/>
          </w:rPr>
          <w:fldChar w:fldCharType="separate"/>
        </w:r>
        <w:r w:rsidR="001D141D">
          <w:rPr>
            <w:noProof/>
            <w:webHidden/>
          </w:rPr>
          <w:t>20</w:t>
        </w:r>
        <w:r w:rsidR="00536C23">
          <w:rPr>
            <w:noProof/>
            <w:webHidden/>
          </w:rPr>
          <w:fldChar w:fldCharType="end"/>
        </w:r>
      </w:hyperlink>
    </w:p>
    <w:p w14:paraId="47DF1E4F" w14:textId="27C7BB56" w:rsidR="00536C23" w:rsidRDefault="00880BB4">
      <w:pPr>
        <w:pStyle w:val="TOC2"/>
        <w:tabs>
          <w:tab w:val="right" w:leader="dot" w:pos="9062"/>
        </w:tabs>
        <w:rPr>
          <w:rFonts w:asciiTheme="minorHAnsi" w:eastAsiaTheme="minorEastAsia" w:hAnsiTheme="minorHAnsi" w:cstheme="minorBidi"/>
          <w:noProof/>
          <w:lang w:val="vi-VN" w:eastAsia="vi-VN"/>
        </w:rPr>
      </w:pPr>
      <w:hyperlink w:anchor="_Toc165846325" w:history="1">
        <w:r w:rsidR="00536C23" w:rsidRPr="001C220D">
          <w:rPr>
            <w:rStyle w:val="Hyperlink"/>
            <w:noProof/>
          </w:rPr>
          <w:t>3.2</w:t>
        </w:r>
        <w:r w:rsidR="00536C23" w:rsidRPr="001C220D">
          <w:rPr>
            <w:rStyle w:val="Hyperlink"/>
            <w:noProof/>
            <w:lang w:val="vi-VN"/>
          </w:rPr>
          <w:t xml:space="preserve"> </w:t>
        </w:r>
        <w:r w:rsidR="00536C23" w:rsidRPr="001C220D">
          <w:rPr>
            <w:rStyle w:val="Hyperlink"/>
            <w:noProof/>
          </w:rPr>
          <w:t xml:space="preserve"> Phân tích thiết kế</w:t>
        </w:r>
        <w:r w:rsidR="00536C23">
          <w:rPr>
            <w:noProof/>
            <w:webHidden/>
          </w:rPr>
          <w:tab/>
        </w:r>
        <w:r w:rsidR="00536C23">
          <w:rPr>
            <w:noProof/>
            <w:webHidden/>
          </w:rPr>
          <w:fldChar w:fldCharType="begin"/>
        </w:r>
        <w:r w:rsidR="00536C23">
          <w:rPr>
            <w:noProof/>
            <w:webHidden/>
          </w:rPr>
          <w:instrText xml:space="preserve"> PAGEREF _Toc165846325 \h </w:instrText>
        </w:r>
        <w:r w:rsidR="00536C23">
          <w:rPr>
            <w:noProof/>
            <w:webHidden/>
          </w:rPr>
        </w:r>
        <w:r w:rsidR="00536C23">
          <w:rPr>
            <w:noProof/>
            <w:webHidden/>
          </w:rPr>
          <w:fldChar w:fldCharType="separate"/>
        </w:r>
        <w:r w:rsidR="001D141D">
          <w:rPr>
            <w:noProof/>
            <w:webHidden/>
          </w:rPr>
          <w:t>21</w:t>
        </w:r>
        <w:r w:rsidR="00536C23">
          <w:rPr>
            <w:noProof/>
            <w:webHidden/>
          </w:rPr>
          <w:fldChar w:fldCharType="end"/>
        </w:r>
      </w:hyperlink>
    </w:p>
    <w:p w14:paraId="559A9D22" w14:textId="76732BAF" w:rsidR="00536C23" w:rsidRDefault="00880BB4">
      <w:pPr>
        <w:pStyle w:val="TOC3"/>
        <w:tabs>
          <w:tab w:val="right" w:leader="dot" w:pos="9062"/>
        </w:tabs>
        <w:rPr>
          <w:rFonts w:asciiTheme="minorHAnsi" w:eastAsiaTheme="minorEastAsia" w:hAnsiTheme="minorHAnsi" w:cstheme="minorBidi"/>
          <w:noProof/>
          <w:lang w:val="vi-VN" w:eastAsia="vi-VN"/>
        </w:rPr>
      </w:pPr>
      <w:hyperlink w:anchor="_Toc165846326" w:history="1">
        <w:r w:rsidR="00536C23" w:rsidRPr="001C220D">
          <w:rPr>
            <w:rStyle w:val="Hyperlink"/>
            <w:noProof/>
          </w:rPr>
          <w:t>3.2.1</w:t>
        </w:r>
        <w:r w:rsidR="00536C23" w:rsidRPr="001C220D">
          <w:rPr>
            <w:rStyle w:val="Hyperlink"/>
            <w:noProof/>
            <w:lang w:val="vi-VN"/>
          </w:rPr>
          <w:t xml:space="preserve"> </w:t>
        </w:r>
        <w:r w:rsidR="00536C23" w:rsidRPr="001C220D">
          <w:rPr>
            <w:rStyle w:val="Hyperlink"/>
            <w:noProof/>
          </w:rPr>
          <w:t xml:space="preserve"> Các lựa chọn cho camera</w:t>
        </w:r>
        <w:r w:rsidR="00536C23">
          <w:rPr>
            <w:noProof/>
            <w:webHidden/>
          </w:rPr>
          <w:tab/>
        </w:r>
        <w:r w:rsidR="00536C23">
          <w:rPr>
            <w:noProof/>
            <w:webHidden/>
          </w:rPr>
          <w:fldChar w:fldCharType="begin"/>
        </w:r>
        <w:r w:rsidR="00536C23">
          <w:rPr>
            <w:noProof/>
            <w:webHidden/>
          </w:rPr>
          <w:instrText xml:space="preserve"> PAGEREF _Toc165846326 \h </w:instrText>
        </w:r>
        <w:r w:rsidR="00536C23">
          <w:rPr>
            <w:noProof/>
            <w:webHidden/>
          </w:rPr>
        </w:r>
        <w:r w:rsidR="00536C23">
          <w:rPr>
            <w:noProof/>
            <w:webHidden/>
          </w:rPr>
          <w:fldChar w:fldCharType="separate"/>
        </w:r>
        <w:r w:rsidR="001D141D">
          <w:rPr>
            <w:noProof/>
            <w:webHidden/>
          </w:rPr>
          <w:t>21</w:t>
        </w:r>
        <w:r w:rsidR="00536C23">
          <w:rPr>
            <w:noProof/>
            <w:webHidden/>
          </w:rPr>
          <w:fldChar w:fldCharType="end"/>
        </w:r>
      </w:hyperlink>
    </w:p>
    <w:p w14:paraId="278AF26D" w14:textId="660967AD" w:rsidR="00536C23" w:rsidRDefault="00880BB4">
      <w:pPr>
        <w:pStyle w:val="TOC3"/>
        <w:tabs>
          <w:tab w:val="right" w:leader="dot" w:pos="9062"/>
        </w:tabs>
        <w:rPr>
          <w:rFonts w:asciiTheme="minorHAnsi" w:eastAsiaTheme="minorEastAsia" w:hAnsiTheme="minorHAnsi" w:cstheme="minorBidi"/>
          <w:noProof/>
          <w:lang w:val="vi-VN" w:eastAsia="vi-VN"/>
        </w:rPr>
      </w:pPr>
      <w:hyperlink w:anchor="_Toc165846327" w:history="1">
        <w:r w:rsidR="00536C23" w:rsidRPr="001C220D">
          <w:rPr>
            <w:rStyle w:val="Hyperlink"/>
            <w:noProof/>
          </w:rPr>
          <w:t>3.2.2  Các lựa chọn cho cảm biến vân tay</w:t>
        </w:r>
        <w:r w:rsidR="00536C23">
          <w:rPr>
            <w:noProof/>
            <w:webHidden/>
          </w:rPr>
          <w:tab/>
        </w:r>
        <w:r w:rsidR="00536C23">
          <w:rPr>
            <w:noProof/>
            <w:webHidden/>
          </w:rPr>
          <w:fldChar w:fldCharType="begin"/>
        </w:r>
        <w:r w:rsidR="00536C23">
          <w:rPr>
            <w:noProof/>
            <w:webHidden/>
          </w:rPr>
          <w:instrText xml:space="preserve"> PAGEREF _Toc165846327 \h </w:instrText>
        </w:r>
        <w:r w:rsidR="00536C23">
          <w:rPr>
            <w:noProof/>
            <w:webHidden/>
          </w:rPr>
        </w:r>
        <w:r w:rsidR="00536C23">
          <w:rPr>
            <w:noProof/>
            <w:webHidden/>
          </w:rPr>
          <w:fldChar w:fldCharType="separate"/>
        </w:r>
        <w:r w:rsidR="001D141D">
          <w:rPr>
            <w:noProof/>
            <w:webHidden/>
          </w:rPr>
          <w:t>23</w:t>
        </w:r>
        <w:r w:rsidR="00536C23">
          <w:rPr>
            <w:noProof/>
            <w:webHidden/>
          </w:rPr>
          <w:fldChar w:fldCharType="end"/>
        </w:r>
      </w:hyperlink>
    </w:p>
    <w:p w14:paraId="1883079B" w14:textId="25DF2721" w:rsidR="00536C23" w:rsidRDefault="00880BB4">
      <w:pPr>
        <w:pStyle w:val="TOC3"/>
        <w:tabs>
          <w:tab w:val="right" w:leader="dot" w:pos="9062"/>
        </w:tabs>
        <w:rPr>
          <w:rFonts w:asciiTheme="minorHAnsi" w:eastAsiaTheme="minorEastAsia" w:hAnsiTheme="minorHAnsi" w:cstheme="minorBidi"/>
          <w:noProof/>
          <w:lang w:val="vi-VN" w:eastAsia="vi-VN"/>
        </w:rPr>
      </w:pPr>
      <w:hyperlink w:anchor="_Toc165846328" w:history="1">
        <w:r w:rsidR="00536C23" w:rsidRPr="001C220D">
          <w:rPr>
            <w:rStyle w:val="Hyperlink"/>
            <w:noProof/>
          </w:rPr>
          <w:t>3.2.3  Các lựa chọn cho khóa tủ</w:t>
        </w:r>
        <w:r w:rsidR="00536C23">
          <w:rPr>
            <w:noProof/>
            <w:webHidden/>
          </w:rPr>
          <w:tab/>
        </w:r>
        <w:r w:rsidR="00536C23">
          <w:rPr>
            <w:noProof/>
            <w:webHidden/>
          </w:rPr>
          <w:fldChar w:fldCharType="begin"/>
        </w:r>
        <w:r w:rsidR="00536C23">
          <w:rPr>
            <w:noProof/>
            <w:webHidden/>
          </w:rPr>
          <w:instrText xml:space="preserve"> PAGEREF _Toc165846328 \h </w:instrText>
        </w:r>
        <w:r w:rsidR="00536C23">
          <w:rPr>
            <w:noProof/>
            <w:webHidden/>
          </w:rPr>
        </w:r>
        <w:r w:rsidR="00536C23">
          <w:rPr>
            <w:noProof/>
            <w:webHidden/>
          </w:rPr>
          <w:fldChar w:fldCharType="separate"/>
        </w:r>
        <w:r w:rsidR="001D141D">
          <w:rPr>
            <w:noProof/>
            <w:webHidden/>
          </w:rPr>
          <w:t>27</w:t>
        </w:r>
        <w:r w:rsidR="00536C23">
          <w:rPr>
            <w:noProof/>
            <w:webHidden/>
          </w:rPr>
          <w:fldChar w:fldCharType="end"/>
        </w:r>
      </w:hyperlink>
    </w:p>
    <w:p w14:paraId="75C78E23" w14:textId="29391B07" w:rsidR="00536C23" w:rsidRDefault="00880BB4">
      <w:pPr>
        <w:pStyle w:val="TOC3"/>
        <w:tabs>
          <w:tab w:val="right" w:leader="dot" w:pos="9062"/>
        </w:tabs>
        <w:rPr>
          <w:rFonts w:asciiTheme="minorHAnsi" w:eastAsiaTheme="minorEastAsia" w:hAnsiTheme="minorHAnsi" w:cstheme="minorBidi"/>
          <w:noProof/>
          <w:lang w:val="vi-VN" w:eastAsia="vi-VN"/>
        </w:rPr>
      </w:pPr>
      <w:hyperlink w:anchor="_Toc165846329" w:history="1">
        <w:r w:rsidR="00536C23" w:rsidRPr="001C220D">
          <w:rPr>
            <w:rStyle w:val="Hyperlink"/>
            <w:noProof/>
          </w:rPr>
          <w:t>3.2.4  Lựa chọn vi điều khiển trung tâm</w:t>
        </w:r>
        <w:r w:rsidR="00536C23">
          <w:rPr>
            <w:noProof/>
            <w:webHidden/>
          </w:rPr>
          <w:tab/>
        </w:r>
        <w:r w:rsidR="00536C23">
          <w:rPr>
            <w:noProof/>
            <w:webHidden/>
          </w:rPr>
          <w:fldChar w:fldCharType="begin"/>
        </w:r>
        <w:r w:rsidR="00536C23">
          <w:rPr>
            <w:noProof/>
            <w:webHidden/>
          </w:rPr>
          <w:instrText xml:space="preserve"> PAGEREF _Toc165846329 \h </w:instrText>
        </w:r>
        <w:r w:rsidR="00536C23">
          <w:rPr>
            <w:noProof/>
            <w:webHidden/>
          </w:rPr>
        </w:r>
        <w:r w:rsidR="00536C23">
          <w:rPr>
            <w:noProof/>
            <w:webHidden/>
          </w:rPr>
          <w:fldChar w:fldCharType="separate"/>
        </w:r>
        <w:r w:rsidR="001D141D">
          <w:rPr>
            <w:noProof/>
            <w:webHidden/>
          </w:rPr>
          <w:t>28</w:t>
        </w:r>
        <w:r w:rsidR="00536C23">
          <w:rPr>
            <w:noProof/>
            <w:webHidden/>
          </w:rPr>
          <w:fldChar w:fldCharType="end"/>
        </w:r>
      </w:hyperlink>
    </w:p>
    <w:p w14:paraId="03A4C3D6" w14:textId="26C733AE" w:rsidR="00536C23" w:rsidRDefault="00880BB4">
      <w:pPr>
        <w:pStyle w:val="TOC3"/>
        <w:tabs>
          <w:tab w:val="right" w:leader="dot" w:pos="9062"/>
        </w:tabs>
        <w:rPr>
          <w:rFonts w:asciiTheme="minorHAnsi" w:eastAsiaTheme="minorEastAsia" w:hAnsiTheme="minorHAnsi" w:cstheme="minorBidi"/>
          <w:noProof/>
          <w:lang w:val="vi-VN" w:eastAsia="vi-VN"/>
        </w:rPr>
      </w:pPr>
      <w:hyperlink w:anchor="_Toc165846330" w:history="1">
        <w:r w:rsidR="00536C23" w:rsidRPr="001C220D">
          <w:rPr>
            <w:rStyle w:val="Hyperlink"/>
            <w:noProof/>
          </w:rPr>
          <w:t>3.2.5  Các lựa chọn cho hệ thống</w:t>
        </w:r>
        <w:r w:rsidR="00536C23">
          <w:rPr>
            <w:noProof/>
            <w:webHidden/>
          </w:rPr>
          <w:tab/>
        </w:r>
        <w:r w:rsidR="00536C23">
          <w:rPr>
            <w:noProof/>
            <w:webHidden/>
          </w:rPr>
          <w:fldChar w:fldCharType="begin"/>
        </w:r>
        <w:r w:rsidR="00536C23">
          <w:rPr>
            <w:noProof/>
            <w:webHidden/>
          </w:rPr>
          <w:instrText xml:space="preserve"> PAGEREF _Toc165846330 \h </w:instrText>
        </w:r>
        <w:r w:rsidR="00536C23">
          <w:rPr>
            <w:noProof/>
            <w:webHidden/>
          </w:rPr>
        </w:r>
        <w:r w:rsidR="00536C23">
          <w:rPr>
            <w:noProof/>
            <w:webHidden/>
          </w:rPr>
          <w:fldChar w:fldCharType="separate"/>
        </w:r>
        <w:r w:rsidR="001D141D">
          <w:rPr>
            <w:noProof/>
            <w:webHidden/>
          </w:rPr>
          <w:t>28</w:t>
        </w:r>
        <w:r w:rsidR="00536C23">
          <w:rPr>
            <w:noProof/>
            <w:webHidden/>
          </w:rPr>
          <w:fldChar w:fldCharType="end"/>
        </w:r>
      </w:hyperlink>
    </w:p>
    <w:p w14:paraId="62F9AA9A" w14:textId="49D1A90F" w:rsidR="00536C23" w:rsidRDefault="00880BB4">
      <w:pPr>
        <w:pStyle w:val="TOC2"/>
        <w:tabs>
          <w:tab w:val="right" w:leader="dot" w:pos="9062"/>
        </w:tabs>
        <w:rPr>
          <w:rFonts w:asciiTheme="minorHAnsi" w:eastAsiaTheme="minorEastAsia" w:hAnsiTheme="minorHAnsi" w:cstheme="minorBidi"/>
          <w:noProof/>
          <w:lang w:val="vi-VN" w:eastAsia="vi-VN"/>
        </w:rPr>
      </w:pPr>
      <w:hyperlink w:anchor="_Toc165846331" w:history="1">
        <w:r w:rsidR="00536C23" w:rsidRPr="001C220D">
          <w:rPr>
            <w:rStyle w:val="Hyperlink"/>
            <w:noProof/>
          </w:rPr>
          <w:t>3.3  Sơ đồ khối chi tiết</w:t>
        </w:r>
        <w:r w:rsidR="00536C23">
          <w:rPr>
            <w:noProof/>
            <w:webHidden/>
          </w:rPr>
          <w:tab/>
        </w:r>
        <w:r w:rsidR="00536C23">
          <w:rPr>
            <w:noProof/>
            <w:webHidden/>
          </w:rPr>
          <w:fldChar w:fldCharType="begin"/>
        </w:r>
        <w:r w:rsidR="00536C23">
          <w:rPr>
            <w:noProof/>
            <w:webHidden/>
          </w:rPr>
          <w:instrText xml:space="preserve"> PAGEREF _Toc165846331 \h </w:instrText>
        </w:r>
        <w:r w:rsidR="00536C23">
          <w:rPr>
            <w:noProof/>
            <w:webHidden/>
          </w:rPr>
        </w:r>
        <w:r w:rsidR="00536C23">
          <w:rPr>
            <w:noProof/>
            <w:webHidden/>
          </w:rPr>
          <w:fldChar w:fldCharType="separate"/>
        </w:r>
        <w:r w:rsidR="001D141D">
          <w:rPr>
            <w:noProof/>
            <w:webHidden/>
          </w:rPr>
          <w:t>29</w:t>
        </w:r>
        <w:r w:rsidR="00536C23">
          <w:rPr>
            <w:noProof/>
            <w:webHidden/>
          </w:rPr>
          <w:fldChar w:fldCharType="end"/>
        </w:r>
      </w:hyperlink>
    </w:p>
    <w:p w14:paraId="1F12C930" w14:textId="01F2027A" w:rsidR="00536C23" w:rsidRDefault="00880BB4">
      <w:pPr>
        <w:pStyle w:val="TOC2"/>
        <w:tabs>
          <w:tab w:val="right" w:leader="dot" w:pos="9062"/>
        </w:tabs>
        <w:rPr>
          <w:rFonts w:asciiTheme="minorHAnsi" w:eastAsiaTheme="minorEastAsia" w:hAnsiTheme="minorHAnsi" w:cstheme="minorBidi"/>
          <w:noProof/>
          <w:lang w:val="vi-VN" w:eastAsia="vi-VN"/>
        </w:rPr>
      </w:pPr>
      <w:hyperlink w:anchor="_Toc165846332" w:history="1">
        <w:r w:rsidR="00536C23" w:rsidRPr="001C220D">
          <w:rPr>
            <w:rStyle w:val="Hyperlink"/>
            <w:noProof/>
          </w:rPr>
          <w:t>3.4  Các linh kiện sử dụng và sơ đồ mạch chi tiết</w:t>
        </w:r>
        <w:r w:rsidR="00536C23">
          <w:rPr>
            <w:noProof/>
            <w:webHidden/>
          </w:rPr>
          <w:tab/>
        </w:r>
        <w:r w:rsidR="00536C23">
          <w:rPr>
            <w:noProof/>
            <w:webHidden/>
          </w:rPr>
          <w:fldChar w:fldCharType="begin"/>
        </w:r>
        <w:r w:rsidR="00536C23">
          <w:rPr>
            <w:noProof/>
            <w:webHidden/>
          </w:rPr>
          <w:instrText xml:space="preserve"> PAGEREF _Toc165846332 \h </w:instrText>
        </w:r>
        <w:r w:rsidR="00536C23">
          <w:rPr>
            <w:noProof/>
            <w:webHidden/>
          </w:rPr>
        </w:r>
        <w:r w:rsidR="00536C23">
          <w:rPr>
            <w:noProof/>
            <w:webHidden/>
          </w:rPr>
          <w:fldChar w:fldCharType="separate"/>
        </w:r>
        <w:r w:rsidR="001D141D">
          <w:rPr>
            <w:noProof/>
            <w:webHidden/>
          </w:rPr>
          <w:t>30</w:t>
        </w:r>
        <w:r w:rsidR="00536C23">
          <w:rPr>
            <w:noProof/>
            <w:webHidden/>
          </w:rPr>
          <w:fldChar w:fldCharType="end"/>
        </w:r>
      </w:hyperlink>
    </w:p>
    <w:p w14:paraId="2EBCF7DA" w14:textId="3C7A43D3" w:rsidR="00536C23" w:rsidRDefault="00880BB4">
      <w:pPr>
        <w:pStyle w:val="TOC3"/>
        <w:tabs>
          <w:tab w:val="right" w:leader="dot" w:pos="9062"/>
        </w:tabs>
        <w:rPr>
          <w:rFonts w:asciiTheme="minorHAnsi" w:eastAsiaTheme="minorEastAsia" w:hAnsiTheme="minorHAnsi" w:cstheme="minorBidi"/>
          <w:noProof/>
          <w:lang w:val="vi-VN" w:eastAsia="vi-VN"/>
        </w:rPr>
      </w:pPr>
      <w:hyperlink w:anchor="_Toc165846333" w:history="1">
        <w:r w:rsidR="00536C23" w:rsidRPr="001C220D">
          <w:rPr>
            <w:rStyle w:val="Hyperlink"/>
            <w:noProof/>
          </w:rPr>
          <w:t>3.4.1  Các linh kiện sử dụng</w:t>
        </w:r>
        <w:r w:rsidR="00536C23">
          <w:rPr>
            <w:noProof/>
            <w:webHidden/>
          </w:rPr>
          <w:tab/>
        </w:r>
        <w:r w:rsidR="00536C23">
          <w:rPr>
            <w:noProof/>
            <w:webHidden/>
          </w:rPr>
          <w:fldChar w:fldCharType="begin"/>
        </w:r>
        <w:r w:rsidR="00536C23">
          <w:rPr>
            <w:noProof/>
            <w:webHidden/>
          </w:rPr>
          <w:instrText xml:space="preserve"> PAGEREF _Toc165846333 \h </w:instrText>
        </w:r>
        <w:r w:rsidR="00536C23">
          <w:rPr>
            <w:noProof/>
            <w:webHidden/>
          </w:rPr>
        </w:r>
        <w:r w:rsidR="00536C23">
          <w:rPr>
            <w:noProof/>
            <w:webHidden/>
          </w:rPr>
          <w:fldChar w:fldCharType="separate"/>
        </w:r>
        <w:r w:rsidR="001D141D">
          <w:rPr>
            <w:noProof/>
            <w:webHidden/>
          </w:rPr>
          <w:t>30</w:t>
        </w:r>
        <w:r w:rsidR="00536C23">
          <w:rPr>
            <w:noProof/>
            <w:webHidden/>
          </w:rPr>
          <w:fldChar w:fldCharType="end"/>
        </w:r>
      </w:hyperlink>
    </w:p>
    <w:p w14:paraId="227D2FA1" w14:textId="4CEC7038" w:rsidR="00536C23" w:rsidRDefault="00880BB4">
      <w:pPr>
        <w:pStyle w:val="TOC3"/>
        <w:tabs>
          <w:tab w:val="right" w:leader="dot" w:pos="9062"/>
        </w:tabs>
        <w:rPr>
          <w:rFonts w:asciiTheme="minorHAnsi" w:eastAsiaTheme="minorEastAsia" w:hAnsiTheme="minorHAnsi" w:cstheme="minorBidi"/>
          <w:noProof/>
          <w:lang w:val="vi-VN" w:eastAsia="vi-VN"/>
        </w:rPr>
      </w:pPr>
      <w:hyperlink w:anchor="_Toc165846334" w:history="1">
        <w:r w:rsidR="00536C23" w:rsidRPr="001C220D">
          <w:rPr>
            <w:rStyle w:val="Hyperlink"/>
            <w:noProof/>
          </w:rPr>
          <w:t>3.4.2  Sơ đồ mạch chi tiết</w:t>
        </w:r>
        <w:r w:rsidR="00536C23">
          <w:rPr>
            <w:noProof/>
            <w:webHidden/>
          </w:rPr>
          <w:tab/>
        </w:r>
        <w:r w:rsidR="00536C23">
          <w:rPr>
            <w:noProof/>
            <w:webHidden/>
          </w:rPr>
          <w:fldChar w:fldCharType="begin"/>
        </w:r>
        <w:r w:rsidR="00536C23">
          <w:rPr>
            <w:noProof/>
            <w:webHidden/>
          </w:rPr>
          <w:instrText xml:space="preserve"> PAGEREF _Toc165846334 \h </w:instrText>
        </w:r>
        <w:r w:rsidR="00536C23">
          <w:rPr>
            <w:noProof/>
            <w:webHidden/>
          </w:rPr>
        </w:r>
        <w:r w:rsidR="00536C23">
          <w:rPr>
            <w:noProof/>
            <w:webHidden/>
          </w:rPr>
          <w:fldChar w:fldCharType="separate"/>
        </w:r>
        <w:r w:rsidR="001D141D">
          <w:rPr>
            <w:noProof/>
            <w:webHidden/>
          </w:rPr>
          <w:t>32</w:t>
        </w:r>
        <w:r w:rsidR="00536C23">
          <w:rPr>
            <w:noProof/>
            <w:webHidden/>
          </w:rPr>
          <w:fldChar w:fldCharType="end"/>
        </w:r>
      </w:hyperlink>
    </w:p>
    <w:p w14:paraId="3798E744" w14:textId="1B848792" w:rsidR="00536C23" w:rsidRDefault="00880BB4">
      <w:pPr>
        <w:pStyle w:val="TOC1"/>
        <w:tabs>
          <w:tab w:val="left" w:pos="440"/>
          <w:tab w:val="right" w:leader="dot" w:pos="9062"/>
        </w:tabs>
        <w:rPr>
          <w:rFonts w:asciiTheme="minorHAnsi" w:eastAsiaTheme="minorEastAsia" w:hAnsiTheme="minorHAnsi" w:cstheme="minorBidi"/>
          <w:noProof/>
          <w:lang w:val="vi-VN" w:eastAsia="vi-VN"/>
        </w:rPr>
      </w:pPr>
      <w:hyperlink w:anchor="_Toc165846335" w:history="1">
        <w:r w:rsidR="00536C23" w:rsidRPr="001C220D">
          <w:rPr>
            <w:rStyle w:val="Hyperlink"/>
            <w:rFonts w:ascii="Times New Roman" w:hAnsi="Times New Roman"/>
            <w:noProof/>
          </w:rPr>
          <w:t>4.</w:t>
        </w:r>
        <w:r w:rsidR="00536C23">
          <w:rPr>
            <w:rFonts w:asciiTheme="minorHAnsi" w:eastAsiaTheme="minorEastAsia" w:hAnsiTheme="minorHAnsi" w:cstheme="minorBidi"/>
            <w:noProof/>
            <w:lang w:val="vi-VN" w:eastAsia="vi-VN"/>
          </w:rPr>
          <w:tab/>
        </w:r>
        <w:r w:rsidR="00536C23" w:rsidRPr="001C220D">
          <w:rPr>
            <w:rStyle w:val="Hyperlink"/>
            <w:rFonts w:ascii="Times New Roman" w:hAnsi="Times New Roman"/>
            <w:noProof/>
          </w:rPr>
          <w:t>THIẾT KẾ VÀ THỰC HIỆN PHẦN MỀM</w:t>
        </w:r>
        <w:r w:rsidR="00536C23">
          <w:rPr>
            <w:noProof/>
            <w:webHidden/>
          </w:rPr>
          <w:tab/>
        </w:r>
        <w:r w:rsidR="00536C23">
          <w:rPr>
            <w:noProof/>
            <w:webHidden/>
          </w:rPr>
          <w:fldChar w:fldCharType="begin"/>
        </w:r>
        <w:r w:rsidR="00536C23">
          <w:rPr>
            <w:noProof/>
            <w:webHidden/>
          </w:rPr>
          <w:instrText xml:space="preserve"> PAGEREF _Toc165846335 \h </w:instrText>
        </w:r>
        <w:r w:rsidR="00536C23">
          <w:rPr>
            <w:noProof/>
            <w:webHidden/>
          </w:rPr>
        </w:r>
        <w:r w:rsidR="00536C23">
          <w:rPr>
            <w:noProof/>
            <w:webHidden/>
          </w:rPr>
          <w:fldChar w:fldCharType="separate"/>
        </w:r>
        <w:r w:rsidR="001D141D">
          <w:rPr>
            <w:noProof/>
            <w:webHidden/>
          </w:rPr>
          <w:t>34</w:t>
        </w:r>
        <w:r w:rsidR="00536C23">
          <w:rPr>
            <w:noProof/>
            <w:webHidden/>
          </w:rPr>
          <w:fldChar w:fldCharType="end"/>
        </w:r>
      </w:hyperlink>
    </w:p>
    <w:p w14:paraId="7FECE2E2" w14:textId="460229DF" w:rsidR="00536C23" w:rsidRDefault="00880BB4">
      <w:pPr>
        <w:pStyle w:val="TOC2"/>
        <w:tabs>
          <w:tab w:val="right" w:leader="dot" w:pos="9062"/>
        </w:tabs>
        <w:rPr>
          <w:rFonts w:asciiTheme="minorHAnsi" w:eastAsiaTheme="minorEastAsia" w:hAnsiTheme="minorHAnsi" w:cstheme="minorBidi"/>
          <w:noProof/>
          <w:lang w:val="vi-VN" w:eastAsia="vi-VN"/>
        </w:rPr>
      </w:pPr>
      <w:hyperlink w:anchor="_Toc165846336" w:history="1">
        <w:r w:rsidR="00536C23" w:rsidRPr="001C220D">
          <w:rPr>
            <w:rStyle w:val="Hyperlink"/>
            <w:noProof/>
          </w:rPr>
          <w:t>4.1  Yêu cầu</w:t>
        </w:r>
        <w:r w:rsidR="00536C23">
          <w:rPr>
            <w:noProof/>
            <w:webHidden/>
          </w:rPr>
          <w:tab/>
        </w:r>
        <w:r w:rsidR="00536C23">
          <w:rPr>
            <w:noProof/>
            <w:webHidden/>
          </w:rPr>
          <w:fldChar w:fldCharType="begin"/>
        </w:r>
        <w:r w:rsidR="00536C23">
          <w:rPr>
            <w:noProof/>
            <w:webHidden/>
          </w:rPr>
          <w:instrText xml:space="preserve"> PAGEREF _Toc165846336 \h </w:instrText>
        </w:r>
        <w:r w:rsidR="00536C23">
          <w:rPr>
            <w:noProof/>
            <w:webHidden/>
          </w:rPr>
        </w:r>
        <w:r w:rsidR="00536C23">
          <w:rPr>
            <w:noProof/>
            <w:webHidden/>
          </w:rPr>
          <w:fldChar w:fldCharType="separate"/>
        </w:r>
        <w:r w:rsidR="001D141D">
          <w:rPr>
            <w:noProof/>
            <w:webHidden/>
          </w:rPr>
          <w:t>34</w:t>
        </w:r>
        <w:r w:rsidR="00536C23">
          <w:rPr>
            <w:noProof/>
            <w:webHidden/>
          </w:rPr>
          <w:fldChar w:fldCharType="end"/>
        </w:r>
      </w:hyperlink>
    </w:p>
    <w:p w14:paraId="3DC8E75F" w14:textId="0269E695" w:rsidR="00536C23" w:rsidRDefault="00880BB4">
      <w:pPr>
        <w:pStyle w:val="TOC3"/>
        <w:tabs>
          <w:tab w:val="right" w:leader="dot" w:pos="9062"/>
        </w:tabs>
        <w:rPr>
          <w:rFonts w:asciiTheme="minorHAnsi" w:eastAsiaTheme="minorEastAsia" w:hAnsiTheme="minorHAnsi" w:cstheme="minorBidi"/>
          <w:noProof/>
          <w:lang w:val="vi-VN" w:eastAsia="vi-VN"/>
        </w:rPr>
      </w:pPr>
      <w:hyperlink w:anchor="_Toc165846337" w:history="1">
        <w:r w:rsidR="00536C23" w:rsidRPr="001C220D">
          <w:rPr>
            <w:rStyle w:val="Hyperlink"/>
            <w:noProof/>
          </w:rPr>
          <w:t>4.1.1  Firmware</w:t>
        </w:r>
        <w:r w:rsidR="00536C23">
          <w:rPr>
            <w:noProof/>
            <w:webHidden/>
          </w:rPr>
          <w:tab/>
        </w:r>
        <w:r w:rsidR="00536C23">
          <w:rPr>
            <w:noProof/>
            <w:webHidden/>
          </w:rPr>
          <w:fldChar w:fldCharType="begin"/>
        </w:r>
        <w:r w:rsidR="00536C23">
          <w:rPr>
            <w:noProof/>
            <w:webHidden/>
          </w:rPr>
          <w:instrText xml:space="preserve"> PAGEREF _Toc165846337 \h </w:instrText>
        </w:r>
        <w:r w:rsidR="00536C23">
          <w:rPr>
            <w:noProof/>
            <w:webHidden/>
          </w:rPr>
        </w:r>
        <w:r w:rsidR="00536C23">
          <w:rPr>
            <w:noProof/>
            <w:webHidden/>
          </w:rPr>
          <w:fldChar w:fldCharType="separate"/>
        </w:r>
        <w:r w:rsidR="001D141D">
          <w:rPr>
            <w:noProof/>
            <w:webHidden/>
          </w:rPr>
          <w:t>34</w:t>
        </w:r>
        <w:r w:rsidR="00536C23">
          <w:rPr>
            <w:noProof/>
            <w:webHidden/>
          </w:rPr>
          <w:fldChar w:fldCharType="end"/>
        </w:r>
      </w:hyperlink>
    </w:p>
    <w:p w14:paraId="5F60F74F" w14:textId="59B577A5" w:rsidR="00536C23" w:rsidRDefault="00880BB4">
      <w:pPr>
        <w:pStyle w:val="TOC3"/>
        <w:tabs>
          <w:tab w:val="right" w:leader="dot" w:pos="9062"/>
        </w:tabs>
        <w:rPr>
          <w:rFonts w:asciiTheme="minorHAnsi" w:eastAsiaTheme="minorEastAsia" w:hAnsiTheme="minorHAnsi" w:cstheme="minorBidi"/>
          <w:noProof/>
          <w:lang w:val="vi-VN" w:eastAsia="vi-VN"/>
        </w:rPr>
      </w:pPr>
      <w:hyperlink w:anchor="_Toc165846338" w:history="1">
        <w:r w:rsidR="00536C23" w:rsidRPr="001C220D">
          <w:rPr>
            <w:rStyle w:val="Hyperlink"/>
            <w:noProof/>
          </w:rPr>
          <w:t>4.1.2  Software</w:t>
        </w:r>
        <w:r w:rsidR="00536C23">
          <w:rPr>
            <w:noProof/>
            <w:webHidden/>
          </w:rPr>
          <w:tab/>
        </w:r>
        <w:r w:rsidR="00536C23">
          <w:rPr>
            <w:noProof/>
            <w:webHidden/>
          </w:rPr>
          <w:fldChar w:fldCharType="begin"/>
        </w:r>
        <w:r w:rsidR="00536C23">
          <w:rPr>
            <w:noProof/>
            <w:webHidden/>
          </w:rPr>
          <w:instrText xml:space="preserve"> PAGEREF _Toc165846338 \h </w:instrText>
        </w:r>
        <w:r w:rsidR="00536C23">
          <w:rPr>
            <w:noProof/>
            <w:webHidden/>
          </w:rPr>
        </w:r>
        <w:r w:rsidR="00536C23">
          <w:rPr>
            <w:noProof/>
            <w:webHidden/>
          </w:rPr>
          <w:fldChar w:fldCharType="separate"/>
        </w:r>
        <w:r w:rsidR="001D141D">
          <w:rPr>
            <w:noProof/>
            <w:webHidden/>
          </w:rPr>
          <w:t>34</w:t>
        </w:r>
        <w:r w:rsidR="00536C23">
          <w:rPr>
            <w:noProof/>
            <w:webHidden/>
          </w:rPr>
          <w:fldChar w:fldCharType="end"/>
        </w:r>
      </w:hyperlink>
    </w:p>
    <w:p w14:paraId="25FC7CB3" w14:textId="3C2F6962" w:rsidR="00536C23" w:rsidRDefault="00880BB4">
      <w:pPr>
        <w:pStyle w:val="TOC2"/>
        <w:tabs>
          <w:tab w:val="right" w:leader="dot" w:pos="9062"/>
        </w:tabs>
        <w:rPr>
          <w:rFonts w:asciiTheme="minorHAnsi" w:eastAsiaTheme="minorEastAsia" w:hAnsiTheme="minorHAnsi" w:cstheme="minorBidi"/>
          <w:noProof/>
          <w:lang w:val="vi-VN" w:eastAsia="vi-VN"/>
        </w:rPr>
      </w:pPr>
      <w:hyperlink w:anchor="_Toc165846339" w:history="1">
        <w:r w:rsidR="00536C23" w:rsidRPr="001C220D">
          <w:rPr>
            <w:rStyle w:val="Hyperlink"/>
            <w:noProof/>
          </w:rPr>
          <w:t>4.2  Phân tích</w:t>
        </w:r>
        <w:r w:rsidR="00536C23">
          <w:rPr>
            <w:noProof/>
            <w:webHidden/>
          </w:rPr>
          <w:tab/>
        </w:r>
        <w:r w:rsidR="00536C23">
          <w:rPr>
            <w:noProof/>
            <w:webHidden/>
          </w:rPr>
          <w:fldChar w:fldCharType="begin"/>
        </w:r>
        <w:r w:rsidR="00536C23">
          <w:rPr>
            <w:noProof/>
            <w:webHidden/>
          </w:rPr>
          <w:instrText xml:space="preserve"> PAGEREF _Toc165846339 \h </w:instrText>
        </w:r>
        <w:r w:rsidR="00536C23">
          <w:rPr>
            <w:noProof/>
            <w:webHidden/>
          </w:rPr>
        </w:r>
        <w:r w:rsidR="00536C23">
          <w:rPr>
            <w:noProof/>
            <w:webHidden/>
          </w:rPr>
          <w:fldChar w:fldCharType="separate"/>
        </w:r>
        <w:r w:rsidR="001D141D">
          <w:rPr>
            <w:noProof/>
            <w:webHidden/>
          </w:rPr>
          <w:t>34</w:t>
        </w:r>
        <w:r w:rsidR="00536C23">
          <w:rPr>
            <w:noProof/>
            <w:webHidden/>
          </w:rPr>
          <w:fldChar w:fldCharType="end"/>
        </w:r>
      </w:hyperlink>
    </w:p>
    <w:p w14:paraId="6248A130" w14:textId="205E9751" w:rsidR="00536C23" w:rsidRDefault="00880BB4">
      <w:pPr>
        <w:pStyle w:val="TOC3"/>
        <w:tabs>
          <w:tab w:val="right" w:leader="dot" w:pos="9062"/>
        </w:tabs>
        <w:rPr>
          <w:rFonts w:asciiTheme="minorHAnsi" w:eastAsiaTheme="minorEastAsia" w:hAnsiTheme="minorHAnsi" w:cstheme="minorBidi"/>
          <w:noProof/>
          <w:lang w:val="vi-VN" w:eastAsia="vi-VN"/>
        </w:rPr>
      </w:pPr>
      <w:hyperlink w:anchor="_Toc165846340" w:history="1">
        <w:r w:rsidR="00536C23" w:rsidRPr="001C220D">
          <w:rPr>
            <w:rStyle w:val="Hyperlink"/>
            <w:noProof/>
          </w:rPr>
          <w:t>4.2.1  Firmware</w:t>
        </w:r>
        <w:r w:rsidR="00536C23">
          <w:rPr>
            <w:noProof/>
            <w:webHidden/>
          </w:rPr>
          <w:tab/>
        </w:r>
        <w:r w:rsidR="00536C23">
          <w:rPr>
            <w:noProof/>
            <w:webHidden/>
          </w:rPr>
          <w:fldChar w:fldCharType="begin"/>
        </w:r>
        <w:r w:rsidR="00536C23">
          <w:rPr>
            <w:noProof/>
            <w:webHidden/>
          </w:rPr>
          <w:instrText xml:space="preserve"> PAGEREF _Toc165846340 \h </w:instrText>
        </w:r>
        <w:r w:rsidR="00536C23">
          <w:rPr>
            <w:noProof/>
            <w:webHidden/>
          </w:rPr>
        </w:r>
        <w:r w:rsidR="00536C23">
          <w:rPr>
            <w:noProof/>
            <w:webHidden/>
          </w:rPr>
          <w:fldChar w:fldCharType="separate"/>
        </w:r>
        <w:r w:rsidR="001D141D">
          <w:rPr>
            <w:noProof/>
            <w:webHidden/>
          </w:rPr>
          <w:t>34</w:t>
        </w:r>
        <w:r w:rsidR="00536C23">
          <w:rPr>
            <w:noProof/>
            <w:webHidden/>
          </w:rPr>
          <w:fldChar w:fldCharType="end"/>
        </w:r>
      </w:hyperlink>
    </w:p>
    <w:p w14:paraId="175C9731" w14:textId="0C0F0FB7" w:rsidR="00536C23" w:rsidRDefault="00880BB4">
      <w:pPr>
        <w:pStyle w:val="TOC3"/>
        <w:tabs>
          <w:tab w:val="right" w:leader="dot" w:pos="9062"/>
        </w:tabs>
        <w:rPr>
          <w:rFonts w:asciiTheme="minorHAnsi" w:eastAsiaTheme="minorEastAsia" w:hAnsiTheme="minorHAnsi" w:cstheme="minorBidi"/>
          <w:noProof/>
          <w:lang w:val="vi-VN" w:eastAsia="vi-VN"/>
        </w:rPr>
      </w:pPr>
      <w:hyperlink w:anchor="_Toc165846341" w:history="1">
        <w:r w:rsidR="00536C23" w:rsidRPr="001C220D">
          <w:rPr>
            <w:rStyle w:val="Hyperlink"/>
            <w:noProof/>
          </w:rPr>
          <w:t>4.2.2  Software</w:t>
        </w:r>
        <w:r w:rsidR="00536C23">
          <w:rPr>
            <w:noProof/>
            <w:webHidden/>
          </w:rPr>
          <w:tab/>
        </w:r>
        <w:r w:rsidR="00536C23">
          <w:rPr>
            <w:noProof/>
            <w:webHidden/>
          </w:rPr>
          <w:fldChar w:fldCharType="begin"/>
        </w:r>
        <w:r w:rsidR="00536C23">
          <w:rPr>
            <w:noProof/>
            <w:webHidden/>
          </w:rPr>
          <w:instrText xml:space="preserve"> PAGEREF _Toc165846341 \h </w:instrText>
        </w:r>
        <w:r w:rsidR="00536C23">
          <w:rPr>
            <w:noProof/>
            <w:webHidden/>
          </w:rPr>
        </w:r>
        <w:r w:rsidR="00536C23">
          <w:rPr>
            <w:noProof/>
            <w:webHidden/>
          </w:rPr>
          <w:fldChar w:fldCharType="separate"/>
        </w:r>
        <w:r w:rsidR="001D141D">
          <w:rPr>
            <w:noProof/>
            <w:webHidden/>
          </w:rPr>
          <w:t>34</w:t>
        </w:r>
        <w:r w:rsidR="00536C23">
          <w:rPr>
            <w:noProof/>
            <w:webHidden/>
          </w:rPr>
          <w:fldChar w:fldCharType="end"/>
        </w:r>
      </w:hyperlink>
    </w:p>
    <w:p w14:paraId="5620E3BA" w14:textId="374F8FA1" w:rsidR="00536C23" w:rsidRDefault="00880BB4">
      <w:pPr>
        <w:pStyle w:val="TOC2"/>
        <w:tabs>
          <w:tab w:val="right" w:leader="dot" w:pos="9062"/>
        </w:tabs>
        <w:rPr>
          <w:rFonts w:asciiTheme="minorHAnsi" w:eastAsiaTheme="minorEastAsia" w:hAnsiTheme="minorHAnsi" w:cstheme="minorBidi"/>
          <w:noProof/>
          <w:lang w:val="vi-VN" w:eastAsia="vi-VN"/>
        </w:rPr>
      </w:pPr>
      <w:hyperlink w:anchor="_Toc165846342" w:history="1">
        <w:r w:rsidR="00536C23" w:rsidRPr="001C220D">
          <w:rPr>
            <w:rStyle w:val="Hyperlink"/>
            <w:noProof/>
          </w:rPr>
          <w:t>4.3  Thực hiện</w:t>
        </w:r>
        <w:r w:rsidR="00536C23">
          <w:rPr>
            <w:noProof/>
            <w:webHidden/>
          </w:rPr>
          <w:tab/>
        </w:r>
        <w:r w:rsidR="00536C23">
          <w:rPr>
            <w:noProof/>
            <w:webHidden/>
          </w:rPr>
          <w:fldChar w:fldCharType="begin"/>
        </w:r>
        <w:r w:rsidR="00536C23">
          <w:rPr>
            <w:noProof/>
            <w:webHidden/>
          </w:rPr>
          <w:instrText xml:space="preserve"> PAGEREF _Toc165846342 \h </w:instrText>
        </w:r>
        <w:r w:rsidR="00536C23">
          <w:rPr>
            <w:noProof/>
            <w:webHidden/>
          </w:rPr>
        </w:r>
        <w:r w:rsidR="00536C23">
          <w:rPr>
            <w:noProof/>
            <w:webHidden/>
          </w:rPr>
          <w:fldChar w:fldCharType="separate"/>
        </w:r>
        <w:r w:rsidR="001D141D">
          <w:rPr>
            <w:noProof/>
            <w:webHidden/>
          </w:rPr>
          <w:t>35</w:t>
        </w:r>
        <w:r w:rsidR="00536C23">
          <w:rPr>
            <w:noProof/>
            <w:webHidden/>
          </w:rPr>
          <w:fldChar w:fldCharType="end"/>
        </w:r>
      </w:hyperlink>
    </w:p>
    <w:p w14:paraId="46CD47DD" w14:textId="4EF96956" w:rsidR="00536C23" w:rsidRDefault="00880BB4">
      <w:pPr>
        <w:pStyle w:val="TOC3"/>
        <w:tabs>
          <w:tab w:val="right" w:leader="dot" w:pos="9062"/>
        </w:tabs>
        <w:rPr>
          <w:rFonts w:asciiTheme="minorHAnsi" w:eastAsiaTheme="minorEastAsia" w:hAnsiTheme="minorHAnsi" w:cstheme="minorBidi"/>
          <w:noProof/>
          <w:lang w:val="vi-VN" w:eastAsia="vi-VN"/>
        </w:rPr>
      </w:pPr>
      <w:hyperlink w:anchor="_Toc165846343" w:history="1">
        <w:r w:rsidR="00536C23" w:rsidRPr="001C220D">
          <w:rPr>
            <w:rStyle w:val="Hyperlink"/>
            <w:noProof/>
          </w:rPr>
          <w:t>4.3.1  Sơ đồ tuần tự của hệ thống</w:t>
        </w:r>
        <w:r w:rsidR="00536C23">
          <w:rPr>
            <w:noProof/>
            <w:webHidden/>
          </w:rPr>
          <w:tab/>
        </w:r>
        <w:r w:rsidR="00536C23">
          <w:rPr>
            <w:noProof/>
            <w:webHidden/>
          </w:rPr>
          <w:fldChar w:fldCharType="begin"/>
        </w:r>
        <w:r w:rsidR="00536C23">
          <w:rPr>
            <w:noProof/>
            <w:webHidden/>
          </w:rPr>
          <w:instrText xml:space="preserve"> PAGEREF _Toc165846343 \h </w:instrText>
        </w:r>
        <w:r w:rsidR="00536C23">
          <w:rPr>
            <w:noProof/>
            <w:webHidden/>
          </w:rPr>
        </w:r>
        <w:r w:rsidR="00536C23">
          <w:rPr>
            <w:noProof/>
            <w:webHidden/>
          </w:rPr>
          <w:fldChar w:fldCharType="separate"/>
        </w:r>
        <w:r w:rsidR="001D141D">
          <w:rPr>
            <w:noProof/>
            <w:webHidden/>
          </w:rPr>
          <w:t>35</w:t>
        </w:r>
        <w:r w:rsidR="00536C23">
          <w:rPr>
            <w:noProof/>
            <w:webHidden/>
          </w:rPr>
          <w:fldChar w:fldCharType="end"/>
        </w:r>
      </w:hyperlink>
    </w:p>
    <w:p w14:paraId="4C4AB556" w14:textId="3F68D878" w:rsidR="00536C23" w:rsidRDefault="00880BB4">
      <w:pPr>
        <w:pStyle w:val="TOC3"/>
        <w:tabs>
          <w:tab w:val="right" w:leader="dot" w:pos="9062"/>
        </w:tabs>
        <w:rPr>
          <w:rFonts w:asciiTheme="minorHAnsi" w:eastAsiaTheme="minorEastAsia" w:hAnsiTheme="minorHAnsi" w:cstheme="minorBidi"/>
          <w:noProof/>
          <w:lang w:val="vi-VN" w:eastAsia="vi-VN"/>
        </w:rPr>
      </w:pPr>
      <w:hyperlink w:anchor="_Toc165846344" w:history="1">
        <w:r w:rsidR="00536C23" w:rsidRPr="001C220D">
          <w:rPr>
            <w:rStyle w:val="Hyperlink"/>
            <w:noProof/>
          </w:rPr>
          <w:t>4.3.2  Firmware</w:t>
        </w:r>
        <w:r w:rsidR="00536C23">
          <w:rPr>
            <w:noProof/>
            <w:webHidden/>
          </w:rPr>
          <w:tab/>
        </w:r>
        <w:r w:rsidR="00536C23">
          <w:rPr>
            <w:noProof/>
            <w:webHidden/>
          </w:rPr>
          <w:fldChar w:fldCharType="begin"/>
        </w:r>
        <w:r w:rsidR="00536C23">
          <w:rPr>
            <w:noProof/>
            <w:webHidden/>
          </w:rPr>
          <w:instrText xml:space="preserve"> PAGEREF _Toc165846344 \h </w:instrText>
        </w:r>
        <w:r w:rsidR="00536C23">
          <w:rPr>
            <w:noProof/>
            <w:webHidden/>
          </w:rPr>
        </w:r>
        <w:r w:rsidR="00536C23">
          <w:rPr>
            <w:noProof/>
            <w:webHidden/>
          </w:rPr>
          <w:fldChar w:fldCharType="separate"/>
        </w:r>
        <w:r w:rsidR="001D141D">
          <w:rPr>
            <w:noProof/>
            <w:webHidden/>
          </w:rPr>
          <w:t>40</w:t>
        </w:r>
        <w:r w:rsidR="00536C23">
          <w:rPr>
            <w:noProof/>
            <w:webHidden/>
          </w:rPr>
          <w:fldChar w:fldCharType="end"/>
        </w:r>
      </w:hyperlink>
    </w:p>
    <w:p w14:paraId="691B8C17" w14:textId="62C0E119" w:rsidR="00536C23" w:rsidRDefault="00880BB4">
      <w:pPr>
        <w:pStyle w:val="TOC3"/>
        <w:tabs>
          <w:tab w:val="right" w:leader="dot" w:pos="9062"/>
        </w:tabs>
        <w:rPr>
          <w:rFonts w:asciiTheme="minorHAnsi" w:eastAsiaTheme="minorEastAsia" w:hAnsiTheme="minorHAnsi" w:cstheme="minorBidi"/>
          <w:noProof/>
          <w:lang w:val="vi-VN" w:eastAsia="vi-VN"/>
        </w:rPr>
      </w:pPr>
      <w:hyperlink w:anchor="_Toc165846345" w:history="1">
        <w:r w:rsidR="00536C23" w:rsidRPr="001C220D">
          <w:rPr>
            <w:rStyle w:val="Hyperlink"/>
            <w:noProof/>
          </w:rPr>
          <w:t>4.3.3  Software</w:t>
        </w:r>
        <w:r w:rsidR="00536C23">
          <w:rPr>
            <w:noProof/>
            <w:webHidden/>
          </w:rPr>
          <w:tab/>
        </w:r>
        <w:r w:rsidR="00536C23">
          <w:rPr>
            <w:noProof/>
            <w:webHidden/>
          </w:rPr>
          <w:fldChar w:fldCharType="begin"/>
        </w:r>
        <w:r w:rsidR="00536C23">
          <w:rPr>
            <w:noProof/>
            <w:webHidden/>
          </w:rPr>
          <w:instrText xml:space="preserve"> PAGEREF _Toc165846345 \h </w:instrText>
        </w:r>
        <w:r w:rsidR="00536C23">
          <w:rPr>
            <w:noProof/>
            <w:webHidden/>
          </w:rPr>
        </w:r>
        <w:r w:rsidR="00536C23">
          <w:rPr>
            <w:noProof/>
            <w:webHidden/>
          </w:rPr>
          <w:fldChar w:fldCharType="separate"/>
        </w:r>
        <w:r w:rsidR="001D141D">
          <w:rPr>
            <w:noProof/>
            <w:webHidden/>
          </w:rPr>
          <w:t>49</w:t>
        </w:r>
        <w:r w:rsidR="00536C23">
          <w:rPr>
            <w:noProof/>
            <w:webHidden/>
          </w:rPr>
          <w:fldChar w:fldCharType="end"/>
        </w:r>
      </w:hyperlink>
    </w:p>
    <w:p w14:paraId="60DA451D" w14:textId="35F0496C" w:rsidR="00536C23" w:rsidRDefault="00880BB4">
      <w:pPr>
        <w:pStyle w:val="TOC1"/>
        <w:tabs>
          <w:tab w:val="left" w:pos="440"/>
          <w:tab w:val="right" w:leader="dot" w:pos="9062"/>
        </w:tabs>
        <w:rPr>
          <w:rFonts w:asciiTheme="minorHAnsi" w:eastAsiaTheme="minorEastAsia" w:hAnsiTheme="minorHAnsi" w:cstheme="minorBidi"/>
          <w:noProof/>
          <w:lang w:val="vi-VN" w:eastAsia="vi-VN"/>
        </w:rPr>
      </w:pPr>
      <w:hyperlink w:anchor="_Toc165846346" w:history="1">
        <w:r w:rsidR="00536C23" w:rsidRPr="001C220D">
          <w:rPr>
            <w:rStyle w:val="Hyperlink"/>
            <w:rFonts w:ascii="Times New Roman" w:hAnsi="Times New Roman"/>
            <w:noProof/>
          </w:rPr>
          <w:t>5.</w:t>
        </w:r>
        <w:r w:rsidR="00536C23">
          <w:rPr>
            <w:rFonts w:asciiTheme="minorHAnsi" w:eastAsiaTheme="minorEastAsia" w:hAnsiTheme="minorHAnsi" w:cstheme="minorBidi"/>
            <w:noProof/>
            <w:lang w:val="vi-VN" w:eastAsia="vi-VN"/>
          </w:rPr>
          <w:tab/>
        </w:r>
        <w:r w:rsidR="00536C23" w:rsidRPr="001C220D">
          <w:rPr>
            <w:rStyle w:val="Hyperlink"/>
            <w:rFonts w:ascii="Times New Roman" w:hAnsi="Times New Roman"/>
            <w:noProof/>
          </w:rPr>
          <w:t>KẾT QUẢ THỰC HIỆN</w:t>
        </w:r>
        <w:r w:rsidR="00536C23">
          <w:rPr>
            <w:noProof/>
            <w:webHidden/>
          </w:rPr>
          <w:tab/>
        </w:r>
        <w:r w:rsidR="00536C23">
          <w:rPr>
            <w:noProof/>
            <w:webHidden/>
          </w:rPr>
          <w:fldChar w:fldCharType="begin"/>
        </w:r>
        <w:r w:rsidR="00536C23">
          <w:rPr>
            <w:noProof/>
            <w:webHidden/>
          </w:rPr>
          <w:instrText xml:space="preserve"> PAGEREF _Toc165846346 \h </w:instrText>
        </w:r>
        <w:r w:rsidR="00536C23">
          <w:rPr>
            <w:noProof/>
            <w:webHidden/>
          </w:rPr>
        </w:r>
        <w:r w:rsidR="00536C23">
          <w:rPr>
            <w:noProof/>
            <w:webHidden/>
          </w:rPr>
          <w:fldChar w:fldCharType="separate"/>
        </w:r>
        <w:r w:rsidR="001D141D">
          <w:rPr>
            <w:noProof/>
            <w:webHidden/>
          </w:rPr>
          <w:t>61</w:t>
        </w:r>
        <w:r w:rsidR="00536C23">
          <w:rPr>
            <w:noProof/>
            <w:webHidden/>
          </w:rPr>
          <w:fldChar w:fldCharType="end"/>
        </w:r>
      </w:hyperlink>
    </w:p>
    <w:p w14:paraId="309A65EB" w14:textId="7B943428" w:rsidR="00536C23" w:rsidRDefault="00880BB4">
      <w:pPr>
        <w:pStyle w:val="TOC2"/>
        <w:tabs>
          <w:tab w:val="right" w:leader="dot" w:pos="9062"/>
        </w:tabs>
        <w:rPr>
          <w:rFonts w:asciiTheme="minorHAnsi" w:eastAsiaTheme="minorEastAsia" w:hAnsiTheme="minorHAnsi" w:cstheme="minorBidi"/>
          <w:noProof/>
          <w:lang w:val="vi-VN" w:eastAsia="vi-VN"/>
        </w:rPr>
      </w:pPr>
      <w:hyperlink w:anchor="_Toc165846347" w:history="1">
        <w:r w:rsidR="00536C23" w:rsidRPr="001C220D">
          <w:rPr>
            <w:rStyle w:val="Hyperlink"/>
            <w:noProof/>
            <w:lang w:eastAsia="ja-JP"/>
          </w:rPr>
          <w:t>5.1  Mô hình và khởi động phần cứng</w:t>
        </w:r>
        <w:r w:rsidR="00536C23">
          <w:rPr>
            <w:noProof/>
            <w:webHidden/>
          </w:rPr>
          <w:tab/>
        </w:r>
        <w:r w:rsidR="00536C23">
          <w:rPr>
            <w:noProof/>
            <w:webHidden/>
          </w:rPr>
          <w:fldChar w:fldCharType="begin"/>
        </w:r>
        <w:r w:rsidR="00536C23">
          <w:rPr>
            <w:noProof/>
            <w:webHidden/>
          </w:rPr>
          <w:instrText xml:space="preserve"> PAGEREF _Toc165846347 \h </w:instrText>
        </w:r>
        <w:r w:rsidR="00536C23">
          <w:rPr>
            <w:noProof/>
            <w:webHidden/>
          </w:rPr>
        </w:r>
        <w:r w:rsidR="00536C23">
          <w:rPr>
            <w:noProof/>
            <w:webHidden/>
          </w:rPr>
          <w:fldChar w:fldCharType="separate"/>
        </w:r>
        <w:r w:rsidR="001D141D">
          <w:rPr>
            <w:noProof/>
            <w:webHidden/>
          </w:rPr>
          <w:t>61</w:t>
        </w:r>
        <w:r w:rsidR="00536C23">
          <w:rPr>
            <w:noProof/>
            <w:webHidden/>
          </w:rPr>
          <w:fldChar w:fldCharType="end"/>
        </w:r>
      </w:hyperlink>
    </w:p>
    <w:p w14:paraId="2E44AFEE" w14:textId="7EA6ED82" w:rsidR="00536C23" w:rsidRDefault="00880BB4">
      <w:pPr>
        <w:pStyle w:val="TOC2"/>
        <w:tabs>
          <w:tab w:val="right" w:leader="dot" w:pos="9062"/>
        </w:tabs>
        <w:rPr>
          <w:rFonts w:asciiTheme="minorHAnsi" w:eastAsiaTheme="minorEastAsia" w:hAnsiTheme="minorHAnsi" w:cstheme="minorBidi"/>
          <w:noProof/>
          <w:lang w:val="vi-VN" w:eastAsia="vi-VN"/>
        </w:rPr>
      </w:pPr>
      <w:hyperlink w:anchor="_Toc165846348" w:history="1">
        <w:r w:rsidR="00536C23" w:rsidRPr="001C220D">
          <w:rPr>
            <w:rStyle w:val="Hyperlink"/>
            <w:noProof/>
            <w:lang w:eastAsia="ja-JP"/>
          </w:rPr>
          <w:t>5.2  Khởi động phần mềm</w:t>
        </w:r>
        <w:r w:rsidR="00536C23">
          <w:rPr>
            <w:noProof/>
            <w:webHidden/>
          </w:rPr>
          <w:tab/>
        </w:r>
        <w:r w:rsidR="00536C23">
          <w:rPr>
            <w:noProof/>
            <w:webHidden/>
          </w:rPr>
          <w:fldChar w:fldCharType="begin"/>
        </w:r>
        <w:r w:rsidR="00536C23">
          <w:rPr>
            <w:noProof/>
            <w:webHidden/>
          </w:rPr>
          <w:instrText xml:space="preserve"> PAGEREF _Toc165846348 \h </w:instrText>
        </w:r>
        <w:r w:rsidR="00536C23">
          <w:rPr>
            <w:noProof/>
            <w:webHidden/>
          </w:rPr>
        </w:r>
        <w:r w:rsidR="00536C23">
          <w:rPr>
            <w:noProof/>
            <w:webHidden/>
          </w:rPr>
          <w:fldChar w:fldCharType="separate"/>
        </w:r>
        <w:r w:rsidR="001D141D">
          <w:rPr>
            <w:noProof/>
            <w:webHidden/>
          </w:rPr>
          <w:t>62</w:t>
        </w:r>
        <w:r w:rsidR="00536C23">
          <w:rPr>
            <w:noProof/>
            <w:webHidden/>
          </w:rPr>
          <w:fldChar w:fldCharType="end"/>
        </w:r>
      </w:hyperlink>
    </w:p>
    <w:p w14:paraId="1C1E02D9" w14:textId="493AD173" w:rsidR="00536C23" w:rsidRDefault="00880BB4">
      <w:pPr>
        <w:pStyle w:val="TOC2"/>
        <w:tabs>
          <w:tab w:val="right" w:leader="dot" w:pos="9062"/>
        </w:tabs>
        <w:rPr>
          <w:rFonts w:asciiTheme="minorHAnsi" w:eastAsiaTheme="minorEastAsia" w:hAnsiTheme="minorHAnsi" w:cstheme="minorBidi"/>
          <w:noProof/>
          <w:lang w:val="vi-VN" w:eastAsia="vi-VN"/>
        </w:rPr>
      </w:pPr>
      <w:hyperlink w:anchor="_Toc165846349" w:history="1">
        <w:r w:rsidR="00536C23" w:rsidRPr="001C220D">
          <w:rPr>
            <w:rStyle w:val="Hyperlink"/>
            <w:noProof/>
            <w:lang w:eastAsia="ja-JP"/>
          </w:rPr>
          <w:t>5.3  Người dùng tương tác với hệ thống</w:t>
        </w:r>
        <w:r w:rsidR="00536C23">
          <w:rPr>
            <w:noProof/>
            <w:webHidden/>
          </w:rPr>
          <w:tab/>
        </w:r>
        <w:r w:rsidR="00536C23">
          <w:rPr>
            <w:noProof/>
            <w:webHidden/>
          </w:rPr>
          <w:fldChar w:fldCharType="begin"/>
        </w:r>
        <w:r w:rsidR="00536C23">
          <w:rPr>
            <w:noProof/>
            <w:webHidden/>
          </w:rPr>
          <w:instrText xml:space="preserve"> PAGEREF _Toc165846349 \h </w:instrText>
        </w:r>
        <w:r w:rsidR="00536C23">
          <w:rPr>
            <w:noProof/>
            <w:webHidden/>
          </w:rPr>
        </w:r>
        <w:r w:rsidR="00536C23">
          <w:rPr>
            <w:noProof/>
            <w:webHidden/>
          </w:rPr>
          <w:fldChar w:fldCharType="separate"/>
        </w:r>
        <w:r w:rsidR="001D141D">
          <w:rPr>
            <w:noProof/>
            <w:webHidden/>
          </w:rPr>
          <w:t>69</w:t>
        </w:r>
        <w:r w:rsidR="00536C23">
          <w:rPr>
            <w:noProof/>
            <w:webHidden/>
          </w:rPr>
          <w:fldChar w:fldCharType="end"/>
        </w:r>
      </w:hyperlink>
    </w:p>
    <w:p w14:paraId="465FF9F3" w14:textId="46691C0B" w:rsidR="00536C23" w:rsidRDefault="00880BB4">
      <w:pPr>
        <w:pStyle w:val="TOC1"/>
        <w:tabs>
          <w:tab w:val="left" w:pos="440"/>
          <w:tab w:val="right" w:leader="dot" w:pos="9062"/>
        </w:tabs>
        <w:rPr>
          <w:rFonts w:asciiTheme="minorHAnsi" w:eastAsiaTheme="minorEastAsia" w:hAnsiTheme="minorHAnsi" w:cstheme="minorBidi"/>
          <w:noProof/>
          <w:lang w:val="vi-VN" w:eastAsia="vi-VN"/>
        </w:rPr>
      </w:pPr>
      <w:hyperlink w:anchor="_Toc165846350" w:history="1">
        <w:r w:rsidR="00536C23" w:rsidRPr="001C220D">
          <w:rPr>
            <w:rStyle w:val="Hyperlink"/>
            <w:rFonts w:ascii="Times New Roman" w:hAnsi="Times New Roman"/>
            <w:noProof/>
          </w:rPr>
          <w:t>6.</w:t>
        </w:r>
        <w:r w:rsidR="00536C23">
          <w:rPr>
            <w:rFonts w:asciiTheme="minorHAnsi" w:eastAsiaTheme="minorEastAsia" w:hAnsiTheme="minorHAnsi" w:cstheme="minorBidi"/>
            <w:noProof/>
            <w:lang w:val="vi-VN" w:eastAsia="vi-VN"/>
          </w:rPr>
          <w:tab/>
        </w:r>
        <w:r w:rsidR="00536C23" w:rsidRPr="001C220D">
          <w:rPr>
            <w:rStyle w:val="Hyperlink"/>
            <w:rFonts w:ascii="Times New Roman" w:hAnsi="Times New Roman"/>
            <w:noProof/>
          </w:rPr>
          <w:t>KẾT LUẬN VÀ HƯỚNG PHÁT TRIỂN</w:t>
        </w:r>
        <w:r w:rsidR="00536C23">
          <w:rPr>
            <w:noProof/>
            <w:webHidden/>
          </w:rPr>
          <w:tab/>
        </w:r>
        <w:r w:rsidR="00536C23">
          <w:rPr>
            <w:noProof/>
            <w:webHidden/>
          </w:rPr>
          <w:fldChar w:fldCharType="begin"/>
        </w:r>
        <w:r w:rsidR="00536C23">
          <w:rPr>
            <w:noProof/>
            <w:webHidden/>
          </w:rPr>
          <w:instrText xml:space="preserve"> PAGEREF _Toc165846350 \h </w:instrText>
        </w:r>
        <w:r w:rsidR="00536C23">
          <w:rPr>
            <w:noProof/>
            <w:webHidden/>
          </w:rPr>
        </w:r>
        <w:r w:rsidR="00536C23">
          <w:rPr>
            <w:noProof/>
            <w:webHidden/>
          </w:rPr>
          <w:fldChar w:fldCharType="separate"/>
        </w:r>
        <w:r w:rsidR="001D141D">
          <w:rPr>
            <w:noProof/>
            <w:webHidden/>
          </w:rPr>
          <w:t>78</w:t>
        </w:r>
        <w:r w:rsidR="00536C23">
          <w:rPr>
            <w:noProof/>
            <w:webHidden/>
          </w:rPr>
          <w:fldChar w:fldCharType="end"/>
        </w:r>
      </w:hyperlink>
    </w:p>
    <w:p w14:paraId="6B04C52D" w14:textId="5F2463E4" w:rsidR="00536C23" w:rsidRDefault="00880BB4">
      <w:pPr>
        <w:pStyle w:val="TOC2"/>
        <w:tabs>
          <w:tab w:val="right" w:leader="dot" w:pos="9062"/>
        </w:tabs>
        <w:rPr>
          <w:rFonts w:asciiTheme="minorHAnsi" w:eastAsiaTheme="minorEastAsia" w:hAnsiTheme="minorHAnsi" w:cstheme="minorBidi"/>
          <w:noProof/>
          <w:lang w:val="vi-VN" w:eastAsia="vi-VN"/>
        </w:rPr>
      </w:pPr>
      <w:hyperlink w:anchor="_Toc165846351" w:history="1">
        <w:r w:rsidR="00536C23" w:rsidRPr="001C220D">
          <w:rPr>
            <w:rStyle w:val="Hyperlink"/>
            <w:rFonts w:ascii="Times New Roman" w:hAnsi="Times New Roman"/>
            <w:noProof/>
            <w:lang w:eastAsia="ja-JP"/>
          </w:rPr>
          <w:t>6.1  Kết luận</w:t>
        </w:r>
        <w:r w:rsidR="00536C23">
          <w:rPr>
            <w:noProof/>
            <w:webHidden/>
          </w:rPr>
          <w:tab/>
        </w:r>
        <w:r w:rsidR="00536C23">
          <w:rPr>
            <w:noProof/>
            <w:webHidden/>
          </w:rPr>
          <w:fldChar w:fldCharType="begin"/>
        </w:r>
        <w:r w:rsidR="00536C23">
          <w:rPr>
            <w:noProof/>
            <w:webHidden/>
          </w:rPr>
          <w:instrText xml:space="preserve"> PAGEREF _Toc165846351 \h </w:instrText>
        </w:r>
        <w:r w:rsidR="00536C23">
          <w:rPr>
            <w:noProof/>
            <w:webHidden/>
          </w:rPr>
        </w:r>
        <w:r w:rsidR="00536C23">
          <w:rPr>
            <w:noProof/>
            <w:webHidden/>
          </w:rPr>
          <w:fldChar w:fldCharType="separate"/>
        </w:r>
        <w:r w:rsidR="001D141D">
          <w:rPr>
            <w:noProof/>
            <w:webHidden/>
          </w:rPr>
          <w:t>78</w:t>
        </w:r>
        <w:r w:rsidR="00536C23">
          <w:rPr>
            <w:noProof/>
            <w:webHidden/>
          </w:rPr>
          <w:fldChar w:fldCharType="end"/>
        </w:r>
      </w:hyperlink>
    </w:p>
    <w:p w14:paraId="310D50C0" w14:textId="6724B6A1" w:rsidR="00536C23" w:rsidRDefault="00880BB4">
      <w:pPr>
        <w:pStyle w:val="TOC2"/>
        <w:tabs>
          <w:tab w:val="left" w:pos="880"/>
          <w:tab w:val="right" w:leader="dot" w:pos="9062"/>
        </w:tabs>
        <w:rPr>
          <w:rFonts w:asciiTheme="minorHAnsi" w:eastAsiaTheme="minorEastAsia" w:hAnsiTheme="minorHAnsi" w:cstheme="minorBidi"/>
          <w:noProof/>
          <w:lang w:val="vi-VN" w:eastAsia="vi-VN"/>
        </w:rPr>
      </w:pPr>
      <w:hyperlink w:anchor="_Toc165846352" w:history="1">
        <w:r w:rsidR="00536C23" w:rsidRPr="001C220D">
          <w:rPr>
            <w:rStyle w:val="Hyperlink"/>
            <w:rFonts w:ascii="Times New Roman" w:hAnsi="Times New Roman"/>
            <w:noProof/>
            <w:lang w:eastAsia="ja-JP"/>
          </w:rPr>
          <w:t>6.2</w:t>
        </w:r>
        <w:r w:rsidR="00032AE4">
          <w:rPr>
            <w:rFonts w:asciiTheme="minorHAnsi" w:eastAsiaTheme="minorEastAsia" w:hAnsiTheme="minorHAnsi" w:cstheme="minorBidi"/>
            <w:noProof/>
            <w:lang w:eastAsia="vi-VN"/>
          </w:rPr>
          <w:t xml:space="preserve">  </w:t>
        </w:r>
        <w:r w:rsidR="00536C23" w:rsidRPr="001C220D">
          <w:rPr>
            <w:rStyle w:val="Hyperlink"/>
            <w:rFonts w:ascii="Times New Roman" w:hAnsi="Times New Roman"/>
            <w:noProof/>
            <w:lang w:eastAsia="ja-JP"/>
          </w:rPr>
          <w:t>H</w:t>
        </w:r>
        <w:r w:rsidR="00536C23" w:rsidRPr="001C220D">
          <w:rPr>
            <w:rStyle w:val="Hyperlink"/>
            <w:rFonts w:ascii="Times New Roman" w:hAnsi="Times New Roman"/>
            <w:noProof/>
            <w:lang w:val="vi-VN" w:eastAsia="ja-JP"/>
          </w:rPr>
          <w:t>ướ</w:t>
        </w:r>
        <w:r w:rsidR="00536C23" w:rsidRPr="001C220D">
          <w:rPr>
            <w:rStyle w:val="Hyperlink"/>
            <w:rFonts w:ascii="Times New Roman" w:hAnsi="Times New Roman"/>
            <w:noProof/>
            <w:lang w:eastAsia="ja-JP"/>
          </w:rPr>
          <w:t>ng phát triển</w:t>
        </w:r>
        <w:r w:rsidR="00536C23">
          <w:rPr>
            <w:noProof/>
            <w:webHidden/>
          </w:rPr>
          <w:tab/>
        </w:r>
        <w:r w:rsidR="00536C23">
          <w:rPr>
            <w:noProof/>
            <w:webHidden/>
          </w:rPr>
          <w:fldChar w:fldCharType="begin"/>
        </w:r>
        <w:r w:rsidR="00536C23">
          <w:rPr>
            <w:noProof/>
            <w:webHidden/>
          </w:rPr>
          <w:instrText xml:space="preserve"> PAGEREF _Toc165846352 \h </w:instrText>
        </w:r>
        <w:r w:rsidR="00536C23">
          <w:rPr>
            <w:noProof/>
            <w:webHidden/>
          </w:rPr>
        </w:r>
        <w:r w:rsidR="00536C23">
          <w:rPr>
            <w:noProof/>
            <w:webHidden/>
          </w:rPr>
          <w:fldChar w:fldCharType="separate"/>
        </w:r>
        <w:r w:rsidR="001D141D">
          <w:rPr>
            <w:noProof/>
            <w:webHidden/>
          </w:rPr>
          <w:t>79</w:t>
        </w:r>
        <w:r w:rsidR="00536C23">
          <w:rPr>
            <w:noProof/>
            <w:webHidden/>
          </w:rPr>
          <w:fldChar w:fldCharType="end"/>
        </w:r>
      </w:hyperlink>
    </w:p>
    <w:p w14:paraId="66DFA3E6" w14:textId="5A66E00A" w:rsidR="00536C23" w:rsidRDefault="00880BB4">
      <w:pPr>
        <w:pStyle w:val="TOC1"/>
        <w:tabs>
          <w:tab w:val="left" w:pos="440"/>
          <w:tab w:val="right" w:leader="dot" w:pos="9062"/>
        </w:tabs>
        <w:rPr>
          <w:rFonts w:asciiTheme="minorHAnsi" w:eastAsiaTheme="minorEastAsia" w:hAnsiTheme="minorHAnsi" w:cstheme="minorBidi"/>
          <w:noProof/>
          <w:lang w:val="vi-VN" w:eastAsia="vi-VN"/>
        </w:rPr>
      </w:pPr>
      <w:hyperlink w:anchor="_Toc165846353" w:history="1">
        <w:r w:rsidR="00536C23" w:rsidRPr="001C220D">
          <w:rPr>
            <w:rStyle w:val="Hyperlink"/>
            <w:rFonts w:ascii="Times New Roman" w:hAnsi="Times New Roman"/>
            <w:noProof/>
          </w:rPr>
          <w:t>7.</w:t>
        </w:r>
        <w:r w:rsidR="00536C23">
          <w:rPr>
            <w:rFonts w:asciiTheme="minorHAnsi" w:eastAsiaTheme="minorEastAsia" w:hAnsiTheme="minorHAnsi" w:cstheme="minorBidi"/>
            <w:noProof/>
            <w:lang w:val="vi-VN" w:eastAsia="vi-VN"/>
          </w:rPr>
          <w:tab/>
        </w:r>
        <w:r w:rsidR="00536C23" w:rsidRPr="001C220D">
          <w:rPr>
            <w:rStyle w:val="Hyperlink"/>
            <w:rFonts w:ascii="Times New Roman" w:hAnsi="Times New Roman"/>
            <w:noProof/>
          </w:rPr>
          <w:t>TÀI LIỆU THAM KHẢO</w:t>
        </w:r>
        <w:r w:rsidR="00536C23">
          <w:rPr>
            <w:noProof/>
            <w:webHidden/>
          </w:rPr>
          <w:tab/>
        </w:r>
        <w:r w:rsidR="00536C23">
          <w:rPr>
            <w:noProof/>
            <w:webHidden/>
          </w:rPr>
          <w:fldChar w:fldCharType="begin"/>
        </w:r>
        <w:r w:rsidR="00536C23">
          <w:rPr>
            <w:noProof/>
            <w:webHidden/>
          </w:rPr>
          <w:instrText xml:space="preserve"> PAGEREF _Toc165846353 \h </w:instrText>
        </w:r>
        <w:r w:rsidR="00536C23">
          <w:rPr>
            <w:noProof/>
            <w:webHidden/>
          </w:rPr>
        </w:r>
        <w:r w:rsidR="00536C23">
          <w:rPr>
            <w:noProof/>
            <w:webHidden/>
          </w:rPr>
          <w:fldChar w:fldCharType="separate"/>
        </w:r>
        <w:r w:rsidR="001D141D">
          <w:rPr>
            <w:noProof/>
            <w:webHidden/>
          </w:rPr>
          <w:t>80</w:t>
        </w:r>
        <w:r w:rsidR="00536C23">
          <w:rPr>
            <w:noProof/>
            <w:webHidden/>
          </w:rPr>
          <w:fldChar w:fldCharType="end"/>
        </w:r>
      </w:hyperlink>
    </w:p>
    <w:p w14:paraId="2C9F99B4" w14:textId="22C1B9D1" w:rsidR="00536C23" w:rsidRDefault="00880BB4">
      <w:pPr>
        <w:pStyle w:val="TOC1"/>
        <w:tabs>
          <w:tab w:val="left" w:pos="440"/>
          <w:tab w:val="right" w:leader="dot" w:pos="9062"/>
        </w:tabs>
        <w:rPr>
          <w:rFonts w:asciiTheme="minorHAnsi" w:eastAsiaTheme="minorEastAsia" w:hAnsiTheme="minorHAnsi" w:cstheme="minorBidi"/>
          <w:noProof/>
          <w:lang w:val="vi-VN" w:eastAsia="vi-VN"/>
        </w:rPr>
      </w:pPr>
      <w:hyperlink w:anchor="_Toc165846354" w:history="1">
        <w:r w:rsidR="00536C23" w:rsidRPr="001C220D">
          <w:rPr>
            <w:rStyle w:val="Hyperlink"/>
            <w:rFonts w:ascii="Times New Roman" w:hAnsi="Times New Roman"/>
            <w:noProof/>
          </w:rPr>
          <w:t>8.</w:t>
        </w:r>
        <w:r w:rsidR="00536C23">
          <w:rPr>
            <w:rFonts w:asciiTheme="minorHAnsi" w:eastAsiaTheme="minorEastAsia" w:hAnsiTheme="minorHAnsi" w:cstheme="minorBidi"/>
            <w:noProof/>
            <w:lang w:val="vi-VN" w:eastAsia="vi-VN"/>
          </w:rPr>
          <w:tab/>
        </w:r>
        <w:r w:rsidR="00536C23" w:rsidRPr="001C220D">
          <w:rPr>
            <w:rStyle w:val="Hyperlink"/>
            <w:rFonts w:ascii="Times New Roman" w:hAnsi="Times New Roman"/>
            <w:noProof/>
          </w:rPr>
          <w:t>PHỤ LỤC</w:t>
        </w:r>
        <w:r w:rsidR="00536C23">
          <w:rPr>
            <w:noProof/>
            <w:webHidden/>
          </w:rPr>
          <w:tab/>
        </w:r>
        <w:r w:rsidR="00536C23">
          <w:rPr>
            <w:noProof/>
            <w:webHidden/>
          </w:rPr>
          <w:fldChar w:fldCharType="begin"/>
        </w:r>
        <w:r w:rsidR="00536C23">
          <w:rPr>
            <w:noProof/>
            <w:webHidden/>
          </w:rPr>
          <w:instrText xml:space="preserve"> PAGEREF _Toc165846354 \h </w:instrText>
        </w:r>
        <w:r w:rsidR="00536C23">
          <w:rPr>
            <w:noProof/>
            <w:webHidden/>
          </w:rPr>
        </w:r>
        <w:r w:rsidR="00536C23">
          <w:rPr>
            <w:noProof/>
            <w:webHidden/>
          </w:rPr>
          <w:fldChar w:fldCharType="separate"/>
        </w:r>
        <w:r w:rsidR="001D141D">
          <w:rPr>
            <w:noProof/>
            <w:webHidden/>
          </w:rPr>
          <w:t>81</w:t>
        </w:r>
        <w:r w:rsidR="00536C23">
          <w:rPr>
            <w:noProof/>
            <w:webHidden/>
          </w:rPr>
          <w:fldChar w:fldCharType="end"/>
        </w:r>
      </w:hyperlink>
    </w:p>
    <w:p w14:paraId="0EA02AAF" w14:textId="2A8C7129" w:rsidR="00207BEC" w:rsidRPr="00F75113" w:rsidRDefault="0078472C" w:rsidP="00207BEC">
      <w:pPr>
        <w:rPr>
          <w:rFonts w:cs="Times New Roman"/>
        </w:rPr>
      </w:pPr>
      <w:r w:rsidRPr="00F75113">
        <w:rPr>
          <w:rFonts w:cs="Times New Roman"/>
        </w:rPr>
        <w:fldChar w:fldCharType="end"/>
      </w:r>
    </w:p>
    <w:p w14:paraId="31923C3D" w14:textId="77777777" w:rsidR="00D82A67" w:rsidRPr="00F75113" w:rsidRDefault="00D82A67">
      <w:pPr>
        <w:rPr>
          <w:rFonts w:eastAsia="Times New Roman" w:cs="Times New Roman"/>
          <w:b/>
          <w:bCs/>
          <w:color w:val="365F91"/>
          <w:sz w:val="32"/>
          <w:szCs w:val="32"/>
        </w:rPr>
      </w:pPr>
      <w:r w:rsidRPr="00F75113">
        <w:rPr>
          <w:rFonts w:cs="Times New Roman"/>
          <w:sz w:val="32"/>
          <w:szCs w:val="32"/>
        </w:rPr>
        <w:br w:type="page"/>
      </w:r>
    </w:p>
    <w:p w14:paraId="521DC0A2" w14:textId="77777777" w:rsidR="00034D03" w:rsidRPr="00F75113" w:rsidRDefault="00034D03" w:rsidP="00034D03">
      <w:pPr>
        <w:pStyle w:val="TOCHeading"/>
        <w:jc w:val="center"/>
        <w:rPr>
          <w:rFonts w:ascii="Times New Roman" w:hAnsi="Times New Roman"/>
          <w:sz w:val="32"/>
          <w:szCs w:val="32"/>
        </w:rPr>
      </w:pPr>
      <w:r w:rsidRPr="00F75113">
        <w:rPr>
          <w:rFonts w:ascii="Times New Roman" w:hAnsi="Times New Roman"/>
          <w:sz w:val="32"/>
          <w:szCs w:val="32"/>
        </w:rPr>
        <w:lastRenderedPageBreak/>
        <w:t xml:space="preserve">DANH SÁCH HÌNH </w:t>
      </w:r>
      <w:r w:rsidR="005569C0">
        <w:rPr>
          <w:rFonts w:ascii="Times New Roman" w:hAnsi="Times New Roman"/>
          <w:sz w:val="32"/>
          <w:szCs w:val="32"/>
        </w:rPr>
        <w:t>MINH HỌA</w:t>
      </w:r>
    </w:p>
    <w:p w14:paraId="5A73E3D6" w14:textId="77777777" w:rsidR="00AA6F3E" w:rsidRPr="00F75113" w:rsidRDefault="00AA6F3E" w:rsidP="00AA6F3E">
      <w:pPr>
        <w:rPr>
          <w:rFonts w:cs="Times New Roman"/>
        </w:rPr>
      </w:pPr>
    </w:p>
    <w:p w14:paraId="0DD7480C" w14:textId="4FAFE1E6" w:rsidR="002534EE" w:rsidRDefault="0078472C">
      <w:pPr>
        <w:pStyle w:val="TableofFigures"/>
        <w:tabs>
          <w:tab w:val="right" w:leader="dot" w:pos="9062"/>
        </w:tabs>
        <w:rPr>
          <w:rFonts w:eastAsiaTheme="minorEastAsia" w:cstheme="minorBidi"/>
          <w:b w:val="0"/>
          <w:bCs w:val="0"/>
          <w:i w:val="0"/>
          <w:iCs w:val="0"/>
          <w:noProof/>
          <w:sz w:val="22"/>
          <w:szCs w:val="22"/>
          <w:lang w:val="vi-VN" w:eastAsia="vi-VN"/>
        </w:rPr>
      </w:pPr>
      <w:r w:rsidRPr="0008537B">
        <w:rPr>
          <w:rFonts w:ascii="Times New Roman" w:eastAsia="Calibri" w:hAnsi="Times New Roman"/>
        </w:rPr>
        <w:fldChar w:fldCharType="begin"/>
      </w:r>
      <w:r w:rsidR="0008537B" w:rsidRPr="0008537B">
        <w:rPr>
          <w:rFonts w:ascii="Times New Roman" w:hAnsi="Times New Roman"/>
        </w:rPr>
        <w:instrText xml:space="preserve"> TOC \h \z \c "Hình" </w:instrText>
      </w:r>
      <w:r w:rsidRPr="0008537B">
        <w:rPr>
          <w:rFonts w:ascii="Times New Roman" w:eastAsia="Calibri" w:hAnsi="Times New Roman"/>
        </w:rPr>
        <w:fldChar w:fldCharType="separate"/>
      </w:r>
      <w:hyperlink w:anchor="_Toc165844631" w:history="1">
        <w:r w:rsidR="002534EE" w:rsidRPr="008740BF">
          <w:rPr>
            <w:rStyle w:val="Hyperlink"/>
            <w:noProof/>
          </w:rPr>
          <w:t>Hình 1: Module ESP-WROOM32</w:t>
        </w:r>
        <w:r w:rsidR="002534EE">
          <w:rPr>
            <w:noProof/>
            <w:webHidden/>
          </w:rPr>
          <w:tab/>
        </w:r>
        <w:r w:rsidR="002534EE">
          <w:rPr>
            <w:noProof/>
            <w:webHidden/>
          </w:rPr>
          <w:fldChar w:fldCharType="begin"/>
        </w:r>
        <w:r w:rsidR="002534EE">
          <w:rPr>
            <w:noProof/>
            <w:webHidden/>
          </w:rPr>
          <w:instrText xml:space="preserve"> PAGEREF _Toc165844631 \h </w:instrText>
        </w:r>
        <w:r w:rsidR="002534EE">
          <w:rPr>
            <w:noProof/>
            <w:webHidden/>
          </w:rPr>
        </w:r>
        <w:r w:rsidR="002534EE">
          <w:rPr>
            <w:noProof/>
            <w:webHidden/>
          </w:rPr>
          <w:fldChar w:fldCharType="separate"/>
        </w:r>
        <w:r w:rsidR="001D141D">
          <w:rPr>
            <w:noProof/>
            <w:webHidden/>
          </w:rPr>
          <w:t>3</w:t>
        </w:r>
        <w:r w:rsidR="002534EE">
          <w:rPr>
            <w:noProof/>
            <w:webHidden/>
          </w:rPr>
          <w:fldChar w:fldCharType="end"/>
        </w:r>
      </w:hyperlink>
    </w:p>
    <w:p w14:paraId="16F3BBEB" w14:textId="4DA066AB"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32" w:history="1">
        <w:r w:rsidR="002534EE" w:rsidRPr="008740BF">
          <w:rPr>
            <w:rStyle w:val="Hyperlink"/>
            <w:noProof/>
          </w:rPr>
          <w:t>Hình 2: Cấu tạo bên trong ESP -WROOM32</w:t>
        </w:r>
        <w:r w:rsidR="002534EE">
          <w:rPr>
            <w:noProof/>
            <w:webHidden/>
          </w:rPr>
          <w:tab/>
        </w:r>
        <w:r w:rsidR="002534EE">
          <w:rPr>
            <w:noProof/>
            <w:webHidden/>
          </w:rPr>
          <w:fldChar w:fldCharType="begin"/>
        </w:r>
        <w:r w:rsidR="002534EE">
          <w:rPr>
            <w:noProof/>
            <w:webHidden/>
          </w:rPr>
          <w:instrText xml:space="preserve"> PAGEREF _Toc165844632 \h </w:instrText>
        </w:r>
        <w:r w:rsidR="002534EE">
          <w:rPr>
            <w:noProof/>
            <w:webHidden/>
          </w:rPr>
        </w:r>
        <w:r w:rsidR="002534EE">
          <w:rPr>
            <w:noProof/>
            <w:webHidden/>
          </w:rPr>
          <w:fldChar w:fldCharType="separate"/>
        </w:r>
        <w:r w:rsidR="001D141D">
          <w:rPr>
            <w:noProof/>
            <w:webHidden/>
          </w:rPr>
          <w:t>3</w:t>
        </w:r>
        <w:r w:rsidR="002534EE">
          <w:rPr>
            <w:noProof/>
            <w:webHidden/>
          </w:rPr>
          <w:fldChar w:fldCharType="end"/>
        </w:r>
      </w:hyperlink>
    </w:p>
    <w:p w14:paraId="1F7CEBC2" w14:textId="2853E38A"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33" w:history="1">
        <w:r w:rsidR="002534EE" w:rsidRPr="008740BF">
          <w:rPr>
            <w:rStyle w:val="Hyperlink"/>
            <w:noProof/>
          </w:rPr>
          <w:t>Hình 3: Sơ đồ chân ESP32</w:t>
        </w:r>
        <w:r w:rsidR="002534EE">
          <w:rPr>
            <w:noProof/>
            <w:webHidden/>
          </w:rPr>
          <w:tab/>
        </w:r>
        <w:r w:rsidR="002534EE">
          <w:rPr>
            <w:noProof/>
            <w:webHidden/>
          </w:rPr>
          <w:fldChar w:fldCharType="begin"/>
        </w:r>
        <w:r w:rsidR="002534EE">
          <w:rPr>
            <w:noProof/>
            <w:webHidden/>
          </w:rPr>
          <w:instrText xml:space="preserve"> PAGEREF _Toc165844633 \h </w:instrText>
        </w:r>
        <w:r w:rsidR="002534EE">
          <w:rPr>
            <w:noProof/>
            <w:webHidden/>
          </w:rPr>
        </w:r>
        <w:r w:rsidR="002534EE">
          <w:rPr>
            <w:noProof/>
            <w:webHidden/>
          </w:rPr>
          <w:fldChar w:fldCharType="separate"/>
        </w:r>
        <w:r w:rsidR="001D141D">
          <w:rPr>
            <w:noProof/>
            <w:webHidden/>
          </w:rPr>
          <w:t>5</w:t>
        </w:r>
        <w:r w:rsidR="002534EE">
          <w:rPr>
            <w:noProof/>
            <w:webHidden/>
          </w:rPr>
          <w:fldChar w:fldCharType="end"/>
        </w:r>
      </w:hyperlink>
    </w:p>
    <w:p w14:paraId="166D2C99" w14:textId="61D396AF"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34" w:history="1">
        <w:r w:rsidR="002534EE" w:rsidRPr="008740BF">
          <w:rPr>
            <w:rStyle w:val="Hyperlink"/>
            <w:noProof/>
          </w:rPr>
          <w:t>Hình 4: Mặt trước và mặt sau của ESP32-CAM</w:t>
        </w:r>
        <w:r w:rsidR="002534EE">
          <w:rPr>
            <w:noProof/>
            <w:webHidden/>
          </w:rPr>
          <w:tab/>
        </w:r>
        <w:r w:rsidR="002534EE">
          <w:rPr>
            <w:noProof/>
            <w:webHidden/>
          </w:rPr>
          <w:fldChar w:fldCharType="begin"/>
        </w:r>
        <w:r w:rsidR="002534EE">
          <w:rPr>
            <w:noProof/>
            <w:webHidden/>
          </w:rPr>
          <w:instrText xml:space="preserve"> PAGEREF _Toc165844634 \h </w:instrText>
        </w:r>
        <w:r w:rsidR="002534EE">
          <w:rPr>
            <w:noProof/>
            <w:webHidden/>
          </w:rPr>
        </w:r>
        <w:r w:rsidR="002534EE">
          <w:rPr>
            <w:noProof/>
            <w:webHidden/>
          </w:rPr>
          <w:fldChar w:fldCharType="separate"/>
        </w:r>
        <w:r w:rsidR="001D141D">
          <w:rPr>
            <w:noProof/>
            <w:webHidden/>
          </w:rPr>
          <w:t>6</w:t>
        </w:r>
        <w:r w:rsidR="002534EE">
          <w:rPr>
            <w:noProof/>
            <w:webHidden/>
          </w:rPr>
          <w:fldChar w:fldCharType="end"/>
        </w:r>
      </w:hyperlink>
    </w:p>
    <w:p w14:paraId="7554A91E" w14:textId="37CAF578"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35" w:history="1">
        <w:r w:rsidR="002534EE" w:rsidRPr="008740BF">
          <w:rPr>
            <w:rStyle w:val="Hyperlink"/>
            <w:noProof/>
          </w:rPr>
          <w:t>Hình 5: Sơ đồ chân của ESP32-CAM</w:t>
        </w:r>
        <w:r w:rsidR="002534EE">
          <w:rPr>
            <w:noProof/>
            <w:webHidden/>
          </w:rPr>
          <w:tab/>
        </w:r>
        <w:r w:rsidR="002534EE">
          <w:rPr>
            <w:noProof/>
            <w:webHidden/>
          </w:rPr>
          <w:fldChar w:fldCharType="begin"/>
        </w:r>
        <w:r w:rsidR="002534EE">
          <w:rPr>
            <w:noProof/>
            <w:webHidden/>
          </w:rPr>
          <w:instrText xml:space="preserve"> PAGEREF _Toc165844635 \h </w:instrText>
        </w:r>
        <w:r w:rsidR="002534EE">
          <w:rPr>
            <w:noProof/>
            <w:webHidden/>
          </w:rPr>
        </w:r>
        <w:r w:rsidR="002534EE">
          <w:rPr>
            <w:noProof/>
            <w:webHidden/>
          </w:rPr>
          <w:fldChar w:fldCharType="separate"/>
        </w:r>
        <w:r w:rsidR="001D141D">
          <w:rPr>
            <w:noProof/>
            <w:webHidden/>
          </w:rPr>
          <w:t>7</w:t>
        </w:r>
        <w:r w:rsidR="002534EE">
          <w:rPr>
            <w:noProof/>
            <w:webHidden/>
          </w:rPr>
          <w:fldChar w:fldCharType="end"/>
        </w:r>
      </w:hyperlink>
    </w:p>
    <w:p w14:paraId="4BE8E54D" w14:textId="7752C734"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36" w:history="1">
        <w:r w:rsidR="002534EE" w:rsidRPr="008740BF">
          <w:rPr>
            <w:rStyle w:val="Hyperlink"/>
            <w:noProof/>
          </w:rPr>
          <w:t>Hình 6: Cảm biến vân tay</w:t>
        </w:r>
        <w:r w:rsidR="002534EE">
          <w:rPr>
            <w:noProof/>
            <w:webHidden/>
          </w:rPr>
          <w:tab/>
        </w:r>
        <w:r w:rsidR="002534EE">
          <w:rPr>
            <w:noProof/>
            <w:webHidden/>
          </w:rPr>
          <w:fldChar w:fldCharType="begin"/>
        </w:r>
        <w:r w:rsidR="002534EE">
          <w:rPr>
            <w:noProof/>
            <w:webHidden/>
          </w:rPr>
          <w:instrText xml:space="preserve"> PAGEREF _Toc165844636 \h </w:instrText>
        </w:r>
        <w:r w:rsidR="002534EE">
          <w:rPr>
            <w:noProof/>
            <w:webHidden/>
          </w:rPr>
        </w:r>
        <w:r w:rsidR="002534EE">
          <w:rPr>
            <w:noProof/>
            <w:webHidden/>
          </w:rPr>
          <w:fldChar w:fldCharType="separate"/>
        </w:r>
        <w:r w:rsidR="001D141D">
          <w:rPr>
            <w:noProof/>
            <w:webHidden/>
          </w:rPr>
          <w:t>8</w:t>
        </w:r>
        <w:r w:rsidR="002534EE">
          <w:rPr>
            <w:noProof/>
            <w:webHidden/>
          </w:rPr>
          <w:fldChar w:fldCharType="end"/>
        </w:r>
      </w:hyperlink>
    </w:p>
    <w:p w14:paraId="40B18920" w14:textId="4B64D0FA"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37" w:history="1">
        <w:r w:rsidR="002534EE" w:rsidRPr="008740BF">
          <w:rPr>
            <w:rStyle w:val="Hyperlink"/>
            <w:noProof/>
          </w:rPr>
          <w:t>Hình 7: Thành phần và cách thức hoạt động MQTT</w:t>
        </w:r>
        <w:r w:rsidR="002534EE">
          <w:rPr>
            <w:noProof/>
            <w:webHidden/>
          </w:rPr>
          <w:tab/>
        </w:r>
        <w:r w:rsidR="002534EE">
          <w:rPr>
            <w:noProof/>
            <w:webHidden/>
          </w:rPr>
          <w:fldChar w:fldCharType="begin"/>
        </w:r>
        <w:r w:rsidR="002534EE">
          <w:rPr>
            <w:noProof/>
            <w:webHidden/>
          </w:rPr>
          <w:instrText xml:space="preserve"> PAGEREF _Toc165844637 \h </w:instrText>
        </w:r>
        <w:r w:rsidR="002534EE">
          <w:rPr>
            <w:noProof/>
            <w:webHidden/>
          </w:rPr>
        </w:r>
        <w:r w:rsidR="002534EE">
          <w:rPr>
            <w:noProof/>
            <w:webHidden/>
          </w:rPr>
          <w:fldChar w:fldCharType="separate"/>
        </w:r>
        <w:r w:rsidR="001D141D">
          <w:rPr>
            <w:noProof/>
            <w:webHidden/>
          </w:rPr>
          <w:t>13</w:t>
        </w:r>
        <w:r w:rsidR="002534EE">
          <w:rPr>
            <w:noProof/>
            <w:webHidden/>
          </w:rPr>
          <w:fldChar w:fldCharType="end"/>
        </w:r>
      </w:hyperlink>
    </w:p>
    <w:p w14:paraId="75E65568" w14:textId="428BF602"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38" w:history="1">
        <w:r w:rsidR="002534EE" w:rsidRPr="008740BF">
          <w:rPr>
            <w:rStyle w:val="Hyperlink"/>
            <w:noProof/>
          </w:rPr>
          <w:t>Hình 8: Hiệu năng của hệ quản trị cơ sở dữ liệu</w:t>
        </w:r>
        <w:r w:rsidR="002534EE">
          <w:rPr>
            <w:noProof/>
            <w:webHidden/>
          </w:rPr>
          <w:tab/>
        </w:r>
        <w:r w:rsidR="002534EE">
          <w:rPr>
            <w:noProof/>
            <w:webHidden/>
          </w:rPr>
          <w:fldChar w:fldCharType="begin"/>
        </w:r>
        <w:r w:rsidR="002534EE">
          <w:rPr>
            <w:noProof/>
            <w:webHidden/>
          </w:rPr>
          <w:instrText xml:space="preserve"> PAGEREF _Toc165844638 \h </w:instrText>
        </w:r>
        <w:r w:rsidR="002534EE">
          <w:rPr>
            <w:noProof/>
            <w:webHidden/>
          </w:rPr>
        </w:r>
        <w:r w:rsidR="002534EE">
          <w:rPr>
            <w:noProof/>
            <w:webHidden/>
          </w:rPr>
          <w:fldChar w:fldCharType="separate"/>
        </w:r>
        <w:r w:rsidR="001D141D">
          <w:rPr>
            <w:noProof/>
            <w:webHidden/>
          </w:rPr>
          <w:t>16</w:t>
        </w:r>
        <w:r w:rsidR="002534EE">
          <w:rPr>
            <w:noProof/>
            <w:webHidden/>
          </w:rPr>
          <w:fldChar w:fldCharType="end"/>
        </w:r>
      </w:hyperlink>
    </w:p>
    <w:p w14:paraId="20676D3F" w14:textId="016B7C37"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39" w:history="1">
        <w:r w:rsidR="002534EE" w:rsidRPr="008740BF">
          <w:rPr>
            <w:rStyle w:val="Hyperlink"/>
            <w:noProof/>
          </w:rPr>
          <w:t>Hình 9: Ví dụ về tìm khuôn mặt trong ảnh</w:t>
        </w:r>
        <w:r w:rsidR="002534EE">
          <w:rPr>
            <w:noProof/>
            <w:webHidden/>
          </w:rPr>
          <w:tab/>
        </w:r>
        <w:r w:rsidR="002534EE">
          <w:rPr>
            <w:noProof/>
            <w:webHidden/>
          </w:rPr>
          <w:fldChar w:fldCharType="begin"/>
        </w:r>
        <w:r w:rsidR="002534EE">
          <w:rPr>
            <w:noProof/>
            <w:webHidden/>
          </w:rPr>
          <w:instrText xml:space="preserve"> PAGEREF _Toc165844639 \h </w:instrText>
        </w:r>
        <w:r w:rsidR="002534EE">
          <w:rPr>
            <w:noProof/>
            <w:webHidden/>
          </w:rPr>
        </w:r>
        <w:r w:rsidR="002534EE">
          <w:rPr>
            <w:noProof/>
            <w:webHidden/>
          </w:rPr>
          <w:fldChar w:fldCharType="separate"/>
        </w:r>
        <w:r w:rsidR="001D141D">
          <w:rPr>
            <w:noProof/>
            <w:webHidden/>
          </w:rPr>
          <w:t>18</w:t>
        </w:r>
        <w:r w:rsidR="002534EE">
          <w:rPr>
            <w:noProof/>
            <w:webHidden/>
          </w:rPr>
          <w:fldChar w:fldCharType="end"/>
        </w:r>
      </w:hyperlink>
    </w:p>
    <w:p w14:paraId="3AD6C41B" w14:textId="06DB20ED"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40" w:history="1">
        <w:r w:rsidR="002534EE" w:rsidRPr="008740BF">
          <w:rPr>
            <w:rStyle w:val="Hyperlink"/>
            <w:noProof/>
          </w:rPr>
          <w:t>Hình 10: Ví dụ về tìm và thao tác các đặc điểm trên khuôn mặt</w:t>
        </w:r>
        <w:r w:rsidR="002534EE">
          <w:rPr>
            <w:noProof/>
            <w:webHidden/>
          </w:rPr>
          <w:tab/>
        </w:r>
        <w:r w:rsidR="002534EE">
          <w:rPr>
            <w:noProof/>
            <w:webHidden/>
          </w:rPr>
          <w:fldChar w:fldCharType="begin"/>
        </w:r>
        <w:r w:rsidR="002534EE">
          <w:rPr>
            <w:noProof/>
            <w:webHidden/>
          </w:rPr>
          <w:instrText xml:space="preserve"> PAGEREF _Toc165844640 \h </w:instrText>
        </w:r>
        <w:r w:rsidR="002534EE">
          <w:rPr>
            <w:noProof/>
            <w:webHidden/>
          </w:rPr>
        </w:r>
        <w:r w:rsidR="002534EE">
          <w:rPr>
            <w:noProof/>
            <w:webHidden/>
          </w:rPr>
          <w:fldChar w:fldCharType="separate"/>
        </w:r>
        <w:r w:rsidR="001D141D">
          <w:rPr>
            <w:noProof/>
            <w:webHidden/>
          </w:rPr>
          <w:t>18</w:t>
        </w:r>
        <w:r w:rsidR="002534EE">
          <w:rPr>
            <w:noProof/>
            <w:webHidden/>
          </w:rPr>
          <w:fldChar w:fldCharType="end"/>
        </w:r>
      </w:hyperlink>
    </w:p>
    <w:p w14:paraId="5C2E1ED1" w14:textId="2C75C466"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41" w:history="1">
        <w:r w:rsidR="002534EE" w:rsidRPr="008740BF">
          <w:rPr>
            <w:rStyle w:val="Hyperlink"/>
            <w:noProof/>
          </w:rPr>
          <w:t>Hình 11: Ví dụ về nhận diện khuôn mặt trong ảnh</w:t>
        </w:r>
        <w:r w:rsidR="002534EE">
          <w:rPr>
            <w:noProof/>
            <w:webHidden/>
          </w:rPr>
          <w:tab/>
        </w:r>
        <w:r w:rsidR="002534EE">
          <w:rPr>
            <w:noProof/>
            <w:webHidden/>
          </w:rPr>
          <w:fldChar w:fldCharType="begin"/>
        </w:r>
        <w:r w:rsidR="002534EE">
          <w:rPr>
            <w:noProof/>
            <w:webHidden/>
          </w:rPr>
          <w:instrText xml:space="preserve"> PAGEREF _Toc165844641 \h </w:instrText>
        </w:r>
        <w:r w:rsidR="002534EE">
          <w:rPr>
            <w:noProof/>
            <w:webHidden/>
          </w:rPr>
        </w:r>
        <w:r w:rsidR="002534EE">
          <w:rPr>
            <w:noProof/>
            <w:webHidden/>
          </w:rPr>
          <w:fldChar w:fldCharType="separate"/>
        </w:r>
        <w:r w:rsidR="001D141D">
          <w:rPr>
            <w:noProof/>
            <w:webHidden/>
          </w:rPr>
          <w:t>19</w:t>
        </w:r>
        <w:r w:rsidR="002534EE">
          <w:rPr>
            <w:noProof/>
            <w:webHidden/>
          </w:rPr>
          <w:fldChar w:fldCharType="end"/>
        </w:r>
      </w:hyperlink>
    </w:p>
    <w:p w14:paraId="70611E0D" w14:textId="363880F7"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42" w:history="1">
        <w:r w:rsidR="002534EE" w:rsidRPr="008740BF">
          <w:rPr>
            <w:rStyle w:val="Hyperlink"/>
            <w:noProof/>
          </w:rPr>
          <w:t>Hình 12: Tổng quan hệ thống</w:t>
        </w:r>
        <w:r w:rsidR="002534EE">
          <w:rPr>
            <w:noProof/>
            <w:webHidden/>
          </w:rPr>
          <w:tab/>
        </w:r>
        <w:r w:rsidR="002534EE">
          <w:rPr>
            <w:noProof/>
            <w:webHidden/>
          </w:rPr>
          <w:fldChar w:fldCharType="begin"/>
        </w:r>
        <w:r w:rsidR="002534EE">
          <w:rPr>
            <w:noProof/>
            <w:webHidden/>
          </w:rPr>
          <w:instrText xml:space="preserve"> PAGEREF _Toc165844642 \h </w:instrText>
        </w:r>
        <w:r w:rsidR="002534EE">
          <w:rPr>
            <w:noProof/>
            <w:webHidden/>
          </w:rPr>
        </w:r>
        <w:r w:rsidR="002534EE">
          <w:rPr>
            <w:noProof/>
            <w:webHidden/>
          </w:rPr>
          <w:fldChar w:fldCharType="separate"/>
        </w:r>
        <w:r w:rsidR="001D141D">
          <w:rPr>
            <w:noProof/>
            <w:webHidden/>
          </w:rPr>
          <w:t>20</w:t>
        </w:r>
        <w:r w:rsidR="002534EE">
          <w:rPr>
            <w:noProof/>
            <w:webHidden/>
          </w:rPr>
          <w:fldChar w:fldCharType="end"/>
        </w:r>
      </w:hyperlink>
    </w:p>
    <w:p w14:paraId="58CAC8AA" w14:textId="2B1E64E5"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43" w:history="1">
        <w:r w:rsidR="002534EE" w:rsidRPr="008740BF">
          <w:rPr>
            <w:rStyle w:val="Hyperlink"/>
            <w:noProof/>
          </w:rPr>
          <w:t>Hình 13: Camera OV7670</w:t>
        </w:r>
        <w:r w:rsidR="002534EE">
          <w:rPr>
            <w:noProof/>
            <w:webHidden/>
          </w:rPr>
          <w:tab/>
        </w:r>
        <w:r w:rsidR="002534EE">
          <w:rPr>
            <w:noProof/>
            <w:webHidden/>
          </w:rPr>
          <w:fldChar w:fldCharType="begin"/>
        </w:r>
        <w:r w:rsidR="002534EE">
          <w:rPr>
            <w:noProof/>
            <w:webHidden/>
          </w:rPr>
          <w:instrText xml:space="preserve"> PAGEREF _Toc165844643 \h </w:instrText>
        </w:r>
        <w:r w:rsidR="002534EE">
          <w:rPr>
            <w:noProof/>
            <w:webHidden/>
          </w:rPr>
        </w:r>
        <w:r w:rsidR="002534EE">
          <w:rPr>
            <w:noProof/>
            <w:webHidden/>
          </w:rPr>
          <w:fldChar w:fldCharType="separate"/>
        </w:r>
        <w:r w:rsidR="001D141D">
          <w:rPr>
            <w:noProof/>
            <w:webHidden/>
          </w:rPr>
          <w:t>21</w:t>
        </w:r>
        <w:r w:rsidR="002534EE">
          <w:rPr>
            <w:noProof/>
            <w:webHidden/>
          </w:rPr>
          <w:fldChar w:fldCharType="end"/>
        </w:r>
      </w:hyperlink>
    </w:p>
    <w:p w14:paraId="768109FB" w14:textId="600CE10E"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44" w:history="1">
        <w:r w:rsidR="002534EE" w:rsidRPr="008740BF">
          <w:rPr>
            <w:rStyle w:val="Hyperlink"/>
            <w:noProof/>
          </w:rPr>
          <w:t>Hình 14: Camera OV2640</w:t>
        </w:r>
        <w:r w:rsidR="002534EE">
          <w:rPr>
            <w:noProof/>
            <w:webHidden/>
          </w:rPr>
          <w:tab/>
        </w:r>
        <w:r w:rsidR="002534EE">
          <w:rPr>
            <w:noProof/>
            <w:webHidden/>
          </w:rPr>
          <w:fldChar w:fldCharType="begin"/>
        </w:r>
        <w:r w:rsidR="002534EE">
          <w:rPr>
            <w:noProof/>
            <w:webHidden/>
          </w:rPr>
          <w:instrText xml:space="preserve"> PAGEREF _Toc165844644 \h </w:instrText>
        </w:r>
        <w:r w:rsidR="002534EE">
          <w:rPr>
            <w:noProof/>
            <w:webHidden/>
          </w:rPr>
        </w:r>
        <w:r w:rsidR="002534EE">
          <w:rPr>
            <w:noProof/>
            <w:webHidden/>
          </w:rPr>
          <w:fldChar w:fldCharType="separate"/>
        </w:r>
        <w:r w:rsidR="001D141D">
          <w:rPr>
            <w:noProof/>
            <w:webHidden/>
          </w:rPr>
          <w:t>21</w:t>
        </w:r>
        <w:r w:rsidR="002534EE">
          <w:rPr>
            <w:noProof/>
            <w:webHidden/>
          </w:rPr>
          <w:fldChar w:fldCharType="end"/>
        </w:r>
      </w:hyperlink>
    </w:p>
    <w:p w14:paraId="4F68D56C" w14:textId="73A13ECF"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45" w:history="1">
        <w:r w:rsidR="002534EE" w:rsidRPr="008740BF">
          <w:rPr>
            <w:rStyle w:val="Hyperlink"/>
            <w:noProof/>
          </w:rPr>
          <w:t>Hình 15: Module ESP32-CAM với camera OV2640</w:t>
        </w:r>
        <w:r w:rsidR="002534EE">
          <w:rPr>
            <w:noProof/>
            <w:webHidden/>
          </w:rPr>
          <w:tab/>
        </w:r>
        <w:r w:rsidR="002534EE">
          <w:rPr>
            <w:noProof/>
            <w:webHidden/>
          </w:rPr>
          <w:fldChar w:fldCharType="begin"/>
        </w:r>
        <w:r w:rsidR="002534EE">
          <w:rPr>
            <w:noProof/>
            <w:webHidden/>
          </w:rPr>
          <w:instrText xml:space="preserve"> PAGEREF _Toc165844645 \h </w:instrText>
        </w:r>
        <w:r w:rsidR="002534EE">
          <w:rPr>
            <w:noProof/>
            <w:webHidden/>
          </w:rPr>
        </w:r>
        <w:r w:rsidR="002534EE">
          <w:rPr>
            <w:noProof/>
            <w:webHidden/>
          </w:rPr>
          <w:fldChar w:fldCharType="separate"/>
        </w:r>
        <w:r w:rsidR="001D141D">
          <w:rPr>
            <w:noProof/>
            <w:webHidden/>
          </w:rPr>
          <w:t>23</w:t>
        </w:r>
        <w:r w:rsidR="002534EE">
          <w:rPr>
            <w:noProof/>
            <w:webHidden/>
          </w:rPr>
          <w:fldChar w:fldCharType="end"/>
        </w:r>
      </w:hyperlink>
    </w:p>
    <w:p w14:paraId="03D0782A" w14:textId="1796F2FF"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46" w:history="1">
        <w:r w:rsidR="002534EE" w:rsidRPr="008740BF">
          <w:rPr>
            <w:rStyle w:val="Hyperlink"/>
            <w:noProof/>
          </w:rPr>
          <w:t>Hình 16: Cảm biến vân tay R307</w:t>
        </w:r>
        <w:r w:rsidR="002534EE">
          <w:rPr>
            <w:noProof/>
            <w:webHidden/>
          </w:rPr>
          <w:tab/>
        </w:r>
        <w:r w:rsidR="002534EE">
          <w:rPr>
            <w:noProof/>
            <w:webHidden/>
          </w:rPr>
          <w:fldChar w:fldCharType="begin"/>
        </w:r>
        <w:r w:rsidR="002534EE">
          <w:rPr>
            <w:noProof/>
            <w:webHidden/>
          </w:rPr>
          <w:instrText xml:space="preserve"> PAGEREF _Toc165844646 \h </w:instrText>
        </w:r>
        <w:r w:rsidR="002534EE">
          <w:rPr>
            <w:noProof/>
            <w:webHidden/>
          </w:rPr>
        </w:r>
        <w:r w:rsidR="002534EE">
          <w:rPr>
            <w:noProof/>
            <w:webHidden/>
          </w:rPr>
          <w:fldChar w:fldCharType="separate"/>
        </w:r>
        <w:r w:rsidR="001D141D">
          <w:rPr>
            <w:noProof/>
            <w:webHidden/>
          </w:rPr>
          <w:t>24</w:t>
        </w:r>
        <w:r w:rsidR="002534EE">
          <w:rPr>
            <w:noProof/>
            <w:webHidden/>
          </w:rPr>
          <w:fldChar w:fldCharType="end"/>
        </w:r>
      </w:hyperlink>
    </w:p>
    <w:p w14:paraId="6F9E9442" w14:textId="0F0FD2FF"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47" w:history="1">
        <w:r w:rsidR="002534EE" w:rsidRPr="008740BF">
          <w:rPr>
            <w:rStyle w:val="Hyperlink"/>
            <w:noProof/>
          </w:rPr>
          <w:t>Hình 17: Các chân của cảm biến vân tay R307</w:t>
        </w:r>
        <w:r w:rsidR="002534EE">
          <w:rPr>
            <w:noProof/>
            <w:webHidden/>
          </w:rPr>
          <w:tab/>
        </w:r>
        <w:r w:rsidR="002534EE">
          <w:rPr>
            <w:noProof/>
            <w:webHidden/>
          </w:rPr>
          <w:fldChar w:fldCharType="begin"/>
        </w:r>
        <w:r w:rsidR="002534EE">
          <w:rPr>
            <w:noProof/>
            <w:webHidden/>
          </w:rPr>
          <w:instrText xml:space="preserve"> PAGEREF _Toc165844647 \h </w:instrText>
        </w:r>
        <w:r w:rsidR="002534EE">
          <w:rPr>
            <w:noProof/>
            <w:webHidden/>
          </w:rPr>
        </w:r>
        <w:r w:rsidR="002534EE">
          <w:rPr>
            <w:noProof/>
            <w:webHidden/>
          </w:rPr>
          <w:fldChar w:fldCharType="separate"/>
        </w:r>
        <w:r w:rsidR="001D141D">
          <w:rPr>
            <w:noProof/>
            <w:webHidden/>
          </w:rPr>
          <w:t>25</w:t>
        </w:r>
        <w:r w:rsidR="002534EE">
          <w:rPr>
            <w:noProof/>
            <w:webHidden/>
          </w:rPr>
          <w:fldChar w:fldCharType="end"/>
        </w:r>
      </w:hyperlink>
    </w:p>
    <w:p w14:paraId="31AAA03D" w14:textId="3A8B70AA"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48" w:history="1">
        <w:r w:rsidR="002534EE" w:rsidRPr="008740BF">
          <w:rPr>
            <w:rStyle w:val="Hyperlink"/>
            <w:noProof/>
          </w:rPr>
          <w:t>Hình 18: Sơ đồ chân cảm biến nhận dạng vân tay điện dung R503</w:t>
        </w:r>
        <w:r w:rsidR="002534EE">
          <w:rPr>
            <w:noProof/>
            <w:webHidden/>
          </w:rPr>
          <w:tab/>
        </w:r>
        <w:r w:rsidR="002534EE">
          <w:rPr>
            <w:noProof/>
            <w:webHidden/>
          </w:rPr>
          <w:fldChar w:fldCharType="begin"/>
        </w:r>
        <w:r w:rsidR="002534EE">
          <w:rPr>
            <w:noProof/>
            <w:webHidden/>
          </w:rPr>
          <w:instrText xml:space="preserve"> PAGEREF _Toc165844648 \h </w:instrText>
        </w:r>
        <w:r w:rsidR="002534EE">
          <w:rPr>
            <w:noProof/>
            <w:webHidden/>
          </w:rPr>
        </w:r>
        <w:r w:rsidR="002534EE">
          <w:rPr>
            <w:noProof/>
            <w:webHidden/>
          </w:rPr>
          <w:fldChar w:fldCharType="separate"/>
        </w:r>
        <w:r w:rsidR="001D141D">
          <w:rPr>
            <w:noProof/>
            <w:webHidden/>
          </w:rPr>
          <w:t>26</w:t>
        </w:r>
        <w:r w:rsidR="002534EE">
          <w:rPr>
            <w:noProof/>
            <w:webHidden/>
          </w:rPr>
          <w:fldChar w:fldCharType="end"/>
        </w:r>
      </w:hyperlink>
    </w:p>
    <w:p w14:paraId="79D20C2A" w14:textId="21BAD430"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49" w:history="1">
        <w:r w:rsidR="002534EE" w:rsidRPr="008740BF">
          <w:rPr>
            <w:rStyle w:val="Hyperlink"/>
            <w:noProof/>
          </w:rPr>
          <w:t>Hình 19: Khóa chốt cửa điện từ</w:t>
        </w:r>
        <w:r w:rsidR="002534EE">
          <w:rPr>
            <w:noProof/>
            <w:webHidden/>
          </w:rPr>
          <w:tab/>
        </w:r>
        <w:r w:rsidR="002534EE">
          <w:rPr>
            <w:noProof/>
            <w:webHidden/>
          </w:rPr>
          <w:fldChar w:fldCharType="begin"/>
        </w:r>
        <w:r w:rsidR="002534EE">
          <w:rPr>
            <w:noProof/>
            <w:webHidden/>
          </w:rPr>
          <w:instrText xml:space="preserve"> PAGEREF _Toc165844649 \h </w:instrText>
        </w:r>
        <w:r w:rsidR="002534EE">
          <w:rPr>
            <w:noProof/>
            <w:webHidden/>
          </w:rPr>
        </w:r>
        <w:r w:rsidR="002534EE">
          <w:rPr>
            <w:noProof/>
            <w:webHidden/>
          </w:rPr>
          <w:fldChar w:fldCharType="separate"/>
        </w:r>
        <w:r w:rsidR="001D141D">
          <w:rPr>
            <w:noProof/>
            <w:webHidden/>
          </w:rPr>
          <w:t>28</w:t>
        </w:r>
        <w:r w:rsidR="002534EE">
          <w:rPr>
            <w:noProof/>
            <w:webHidden/>
          </w:rPr>
          <w:fldChar w:fldCharType="end"/>
        </w:r>
      </w:hyperlink>
    </w:p>
    <w:p w14:paraId="0A299674" w14:textId="7D02D8D4"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50" w:history="1">
        <w:r w:rsidR="002534EE" w:rsidRPr="008740BF">
          <w:rPr>
            <w:rStyle w:val="Hyperlink"/>
            <w:noProof/>
          </w:rPr>
          <w:t>Hình 20: Sơ đồ khối của hệ thống</w:t>
        </w:r>
        <w:r w:rsidR="002534EE">
          <w:rPr>
            <w:noProof/>
            <w:webHidden/>
          </w:rPr>
          <w:tab/>
        </w:r>
        <w:r w:rsidR="002534EE">
          <w:rPr>
            <w:noProof/>
            <w:webHidden/>
          </w:rPr>
          <w:fldChar w:fldCharType="begin"/>
        </w:r>
        <w:r w:rsidR="002534EE">
          <w:rPr>
            <w:noProof/>
            <w:webHidden/>
          </w:rPr>
          <w:instrText xml:space="preserve"> PAGEREF _Toc165844650 \h </w:instrText>
        </w:r>
        <w:r w:rsidR="002534EE">
          <w:rPr>
            <w:noProof/>
            <w:webHidden/>
          </w:rPr>
        </w:r>
        <w:r w:rsidR="002534EE">
          <w:rPr>
            <w:noProof/>
            <w:webHidden/>
          </w:rPr>
          <w:fldChar w:fldCharType="separate"/>
        </w:r>
        <w:r w:rsidR="001D141D">
          <w:rPr>
            <w:noProof/>
            <w:webHidden/>
          </w:rPr>
          <w:t>29</w:t>
        </w:r>
        <w:r w:rsidR="002534EE">
          <w:rPr>
            <w:noProof/>
            <w:webHidden/>
          </w:rPr>
          <w:fldChar w:fldCharType="end"/>
        </w:r>
      </w:hyperlink>
    </w:p>
    <w:p w14:paraId="787DA8E5" w14:textId="093BD43B"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51" w:history="1">
        <w:r w:rsidR="002534EE" w:rsidRPr="008740BF">
          <w:rPr>
            <w:rStyle w:val="Hyperlink"/>
            <w:noProof/>
          </w:rPr>
          <w:t>Hình 21: Module ESP32</w:t>
        </w:r>
        <w:r w:rsidR="002534EE">
          <w:rPr>
            <w:noProof/>
            <w:webHidden/>
          </w:rPr>
          <w:tab/>
        </w:r>
        <w:r w:rsidR="002534EE">
          <w:rPr>
            <w:noProof/>
            <w:webHidden/>
          </w:rPr>
          <w:fldChar w:fldCharType="begin"/>
        </w:r>
        <w:r w:rsidR="002534EE">
          <w:rPr>
            <w:noProof/>
            <w:webHidden/>
          </w:rPr>
          <w:instrText xml:space="preserve"> PAGEREF _Toc165844651 \h </w:instrText>
        </w:r>
        <w:r w:rsidR="002534EE">
          <w:rPr>
            <w:noProof/>
            <w:webHidden/>
          </w:rPr>
        </w:r>
        <w:r w:rsidR="002534EE">
          <w:rPr>
            <w:noProof/>
            <w:webHidden/>
          </w:rPr>
          <w:fldChar w:fldCharType="separate"/>
        </w:r>
        <w:r w:rsidR="001D141D">
          <w:rPr>
            <w:noProof/>
            <w:webHidden/>
          </w:rPr>
          <w:t>30</w:t>
        </w:r>
        <w:r w:rsidR="002534EE">
          <w:rPr>
            <w:noProof/>
            <w:webHidden/>
          </w:rPr>
          <w:fldChar w:fldCharType="end"/>
        </w:r>
      </w:hyperlink>
    </w:p>
    <w:p w14:paraId="07C54158" w14:textId="3CD6C87D"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52" w:history="1">
        <w:r w:rsidR="002534EE" w:rsidRPr="008740BF">
          <w:rPr>
            <w:rStyle w:val="Hyperlink"/>
            <w:noProof/>
          </w:rPr>
          <w:t>Hình 22: Module ESP32-CAM</w:t>
        </w:r>
        <w:r w:rsidR="002534EE">
          <w:rPr>
            <w:noProof/>
            <w:webHidden/>
          </w:rPr>
          <w:tab/>
        </w:r>
        <w:r w:rsidR="002534EE">
          <w:rPr>
            <w:noProof/>
            <w:webHidden/>
          </w:rPr>
          <w:fldChar w:fldCharType="begin"/>
        </w:r>
        <w:r w:rsidR="002534EE">
          <w:rPr>
            <w:noProof/>
            <w:webHidden/>
          </w:rPr>
          <w:instrText xml:space="preserve"> PAGEREF _Toc165844652 \h </w:instrText>
        </w:r>
        <w:r w:rsidR="002534EE">
          <w:rPr>
            <w:noProof/>
            <w:webHidden/>
          </w:rPr>
        </w:r>
        <w:r w:rsidR="002534EE">
          <w:rPr>
            <w:noProof/>
            <w:webHidden/>
          </w:rPr>
          <w:fldChar w:fldCharType="separate"/>
        </w:r>
        <w:r w:rsidR="001D141D">
          <w:rPr>
            <w:noProof/>
            <w:webHidden/>
          </w:rPr>
          <w:t>30</w:t>
        </w:r>
        <w:r w:rsidR="002534EE">
          <w:rPr>
            <w:noProof/>
            <w:webHidden/>
          </w:rPr>
          <w:fldChar w:fldCharType="end"/>
        </w:r>
      </w:hyperlink>
    </w:p>
    <w:p w14:paraId="35689307" w14:textId="32F5DD90"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53" w:history="1">
        <w:r w:rsidR="002534EE" w:rsidRPr="008740BF">
          <w:rPr>
            <w:rStyle w:val="Hyperlink"/>
            <w:noProof/>
          </w:rPr>
          <w:t>Hình 23: Cảm biến vân tay R307</w:t>
        </w:r>
        <w:r w:rsidR="002534EE">
          <w:rPr>
            <w:noProof/>
            <w:webHidden/>
          </w:rPr>
          <w:tab/>
        </w:r>
        <w:r w:rsidR="002534EE">
          <w:rPr>
            <w:noProof/>
            <w:webHidden/>
          </w:rPr>
          <w:fldChar w:fldCharType="begin"/>
        </w:r>
        <w:r w:rsidR="002534EE">
          <w:rPr>
            <w:noProof/>
            <w:webHidden/>
          </w:rPr>
          <w:instrText xml:space="preserve"> PAGEREF _Toc165844653 \h </w:instrText>
        </w:r>
        <w:r w:rsidR="002534EE">
          <w:rPr>
            <w:noProof/>
            <w:webHidden/>
          </w:rPr>
        </w:r>
        <w:r w:rsidR="002534EE">
          <w:rPr>
            <w:noProof/>
            <w:webHidden/>
          </w:rPr>
          <w:fldChar w:fldCharType="separate"/>
        </w:r>
        <w:r w:rsidR="001D141D">
          <w:rPr>
            <w:noProof/>
            <w:webHidden/>
          </w:rPr>
          <w:t>31</w:t>
        </w:r>
        <w:r w:rsidR="002534EE">
          <w:rPr>
            <w:noProof/>
            <w:webHidden/>
          </w:rPr>
          <w:fldChar w:fldCharType="end"/>
        </w:r>
      </w:hyperlink>
    </w:p>
    <w:p w14:paraId="07DD4704" w14:textId="7B223B99"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54" w:history="1">
        <w:r w:rsidR="002534EE" w:rsidRPr="008740BF">
          <w:rPr>
            <w:rStyle w:val="Hyperlink"/>
            <w:noProof/>
          </w:rPr>
          <w:t>Hình 24: Led RG</w:t>
        </w:r>
        <w:r w:rsidR="002534EE">
          <w:rPr>
            <w:noProof/>
            <w:webHidden/>
          </w:rPr>
          <w:tab/>
        </w:r>
        <w:r w:rsidR="002534EE">
          <w:rPr>
            <w:noProof/>
            <w:webHidden/>
          </w:rPr>
          <w:fldChar w:fldCharType="begin"/>
        </w:r>
        <w:r w:rsidR="002534EE">
          <w:rPr>
            <w:noProof/>
            <w:webHidden/>
          </w:rPr>
          <w:instrText xml:space="preserve"> PAGEREF _Toc165844654 \h </w:instrText>
        </w:r>
        <w:r w:rsidR="002534EE">
          <w:rPr>
            <w:noProof/>
            <w:webHidden/>
          </w:rPr>
        </w:r>
        <w:r w:rsidR="002534EE">
          <w:rPr>
            <w:noProof/>
            <w:webHidden/>
          </w:rPr>
          <w:fldChar w:fldCharType="separate"/>
        </w:r>
        <w:r w:rsidR="001D141D">
          <w:rPr>
            <w:noProof/>
            <w:webHidden/>
          </w:rPr>
          <w:t>31</w:t>
        </w:r>
        <w:r w:rsidR="002534EE">
          <w:rPr>
            <w:noProof/>
            <w:webHidden/>
          </w:rPr>
          <w:fldChar w:fldCharType="end"/>
        </w:r>
      </w:hyperlink>
    </w:p>
    <w:p w14:paraId="4EFA2544" w14:textId="443A23C0"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55" w:history="1">
        <w:r w:rsidR="002534EE" w:rsidRPr="008740BF">
          <w:rPr>
            <w:rStyle w:val="Hyperlink"/>
            <w:noProof/>
          </w:rPr>
          <w:t>Hình 25: Led 5mm xanh lục</w:t>
        </w:r>
        <w:r w:rsidR="002534EE">
          <w:rPr>
            <w:noProof/>
            <w:webHidden/>
          </w:rPr>
          <w:tab/>
        </w:r>
        <w:r w:rsidR="002534EE">
          <w:rPr>
            <w:noProof/>
            <w:webHidden/>
          </w:rPr>
          <w:fldChar w:fldCharType="begin"/>
        </w:r>
        <w:r w:rsidR="002534EE">
          <w:rPr>
            <w:noProof/>
            <w:webHidden/>
          </w:rPr>
          <w:instrText xml:space="preserve"> PAGEREF _Toc165844655 \h </w:instrText>
        </w:r>
        <w:r w:rsidR="002534EE">
          <w:rPr>
            <w:noProof/>
            <w:webHidden/>
          </w:rPr>
        </w:r>
        <w:r w:rsidR="002534EE">
          <w:rPr>
            <w:noProof/>
            <w:webHidden/>
          </w:rPr>
          <w:fldChar w:fldCharType="separate"/>
        </w:r>
        <w:r w:rsidR="001D141D">
          <w:rPr>
            <w:noProof/>
            <w:webHidden/>
          </w:rPr>
          <w:t>31</w:t>
        </w:r>
        <w:r w:rsidR="002534EE">
          <w:rPr>
            <w:noProof/>
            <w:webHidden/>
          </w:rPr>
          <w:fldChar w:fldCharType="end"/>
        </w:r>
      </w:hyperlink>
    </w:p>
    <w:p w14:paraId="6D74801C" w14:textId="41307257"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56" w:history="1">
        <w:r w:rsidR="002534EE" w:rsidRPr="008740BF">
          <w:rPr>
            <w:rStyle w:val="Hyperlink"/>
            <w:noProof/>
          </w:rPr>
          <w:t>Hình 26: Sơ đồ mạch chi tiết</w:t>
        </w:r>
        <w:r w:rsidR="002534EE">
          <w:rPr>
            <w:noProof/>
            <w:webHidden/>
          </w:rPr>
          <w:tab/>
        </w:r>
        <w:r w:rsidR="002534EE">
          <w:rPr>
            <w:noProof/>
            <w:webHidden/>
          </w:rPr>
          <w:fldChar w:fldCharType="begin"/>
        </w:r>
        <w:r w:rsidR="002534EE">
          <w:rPr>
            <w:noProof/>
            <w:webHidden/>
          </w:rPr>
          <w:instrText xml:space="preserve"> PAGEREF _Toc165844656 \h </w:instrText>
        </w:r>
        <w:r w:rsidR="002534EE">
          <w:rPr>
            <w:noProof/>
            <w:webHidden/>
          </w:rPr>
        </w:r>
        <w:r w:rsidR="002534EE">
          <w:rPr>
            <w:noProof/>
            <w:webHidden/>
          </w:rPr>
          <w:fldChar w:fldCharType="separate"/>
        </w:r>
        <w:r w:rsidR="001D141D">
          <w:rPr>
            <w:noProof/>
            <w:webHidden/>
          </w:rPr>
          <w:t>32</w:t>
        </w:r>
        <w:r w:rsidR="002534EE">
          <w:rPr>
            <w:noProof/>
            <w:webHidden/>
          </w:rPr>
          <w:fldChar w:fldCharType="end"/>
        </w:r>
      </w:hyperlink>
    </w:p>
    <w:p w14:paraId="2963AD48" w14:textId="497F81B6"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57" w:history="1">
        <w:r w:rsidR="002534EE" w:rsidRPr="008740BF">
          <w:rPr>
            <w:rStyle w:val="Hyperlink"/>
            <w:noProof/>
          </w:rPr>
          <w:t>Hình 27: PCB 2D cho mạch</w:t>
        </w:r>
        <w:r w:rsidR="002534EE">
          <w:rPr>
            <w:noProof/>
            <w:webHidden/>
          </w:rPr>
          <w:tab/>
        </w:r>
        <w:r w:rsidR="002534EE">
          <w:rPr>
            <w:noProof/>
            <w:webHidden/>
          </w:rPr>
          <w:fldChar w:fldCharType="begin"/>
        </w:r>
        <w:r w:rsidR="002534EE">
          <w:rPr>
            <w:noProof/>
            <w:webHidden/>
          </w:rPr>
          <w:instrText xml:space="preserve"> PAGEREF _Toc165844657 \h </w:instrText>
        </w:r>
        <w:r w:rsidR="002534EE">
          <w:rPr>
            <w:noProof/>
            <w:webHidden/>
          </w:rPr>
        </w:r>
        <w:r w:rsidR="002534EE">
          <w:rPr>
            <w:noProof/>
            <w:webHidden/>
          </w:rPr>
          <w:fldChar w:fldCharType="separate"/>
        </w:r>
        <w:r w:rsidR="001D141D">
          <w:rPr>
            <w:noProof/>
            <w:webHidden/>
          </w:rPr>
          <w:t>33</w:t>
        </w:r>
        <w:r w:rsidR="002534EE">
          <w:rPr>
            <w:noProof/>
            <w:webHidden/>
          </w:rPr>
          <w:fldChar w:fldCharType="end"/>
        </w:r>
      </w:hyperlink>
    </w:p>
    <w:p w14:paraId="6FFB676A" w14:textId="034519DA"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58" w:history="1">
        <w:r w:rsidR="002534EE" w:rsidRPr="008740BF">
          <w:rPr>
            <w:rStyle w:val="Hyperlink"/>
            <w:noProof/>
          </w:rPr>
          <w:t>Hình 28: PCB 3D của mạch</w:t>
        </w:r>
        <w:r w:rsidR="002534EE">
          <w:rPr>
            <w:noProof/>
            <w:webHidden/>
          </w:rPr>
          <w:tab/>
        </w:r>
        <w:r w:rsidR="002534EE">
          <w:rPr>
            <w:noProof/>
            <w:webHidden/>
          </w:rPr>
          <w:fldChar w:fldCharType="begin"/>
        </w:r>
        <w:r w:rsidR="002534EE">
          <w:rPr>
            <w:noProof/>
            <w:webHidden/>
          </w:rPr>
          <w:instrText xml:space="preserve"> PAGEREF _Toc165844658 \h </w:instrText>
        </w:r>
        <w:r w:rsidR="002534EE">
          <w:rPr>
            <w:noProof/>
            <w:webHidden/>
          </w:rPr>
        </w:r>
        <w:r w:rsidR="002534EE">
          <w:rPr>
            <w:noProof/>
            <w:webHidden/>
          </w:rPr>
          <w:fldChar w:fldCharType="separate"/>
        </w:r>
        <w:r w:rsidR="001D141D">
          <w:rPr>
            <w:noProof/>
            <w:webHidden/>
          </w:rPr>
          <w:t>33</w:t>
        </w:r>
        <w:r w:rsidR="002534EE">
          <w:rPr>
            <w:noProof/>
            <w:webHidden/>
          </w:rPr>
          <w:fldChar w:fldCharType="end"/>
        </w:r>
      </w:hyperlink>
    </w:p>
    <w:p w14:paraId="1ABB398F" w14:textId="73EF0C46"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59" w:history="1">
        <w:r w:rsidR="002534EE" w:rsidRPr="008740BF">
          <w:rPr>
            <w:rStyle w:val="Hyperlink"/>
            <w:noProof/>
          </w:rPr>
          <w:t>Hình 29: Sơ đồ trình tự của quá trình khởi tạo hệ thống</w:t>
        </w:r>
        <w:r w:rsidR="002534EE">
          <w:rPr>
            <w:noProof/>
            <w:webHidden/>
          </w:rPr>
          <w:tab/>
        </w:r>
        <w:r w:rsidR="002534EE">
          <w:rPr>
            <w:noProof/>
            <w:webHidden/>
          </w:rPr>
          <w:fldChar w:fldCharType="begin"/>
        </w:r>
        <w:r w:rsidR="002534EE">
          <w:rPr>
            <w:noProof/>
            <w:webHidden/>
          </w:rPr>
          <w:instrText xml:space="preserve"> PAGEREF _Toc165844659 \h </w:instrText>
        </w:r>
        <w:r w:rsidR="002534EE">
          <w:rPr>
            <w:noProof/>
            <w:webHidden/>
          </w:rPr>
        </w:r>
        <w:r w:rsidR="002534EE">
          <w:rPr>
            <w:noProof/>
            <w:webHidden/>
          </w:rPr>
          <w:fldChar w:fldCharType="separate"/>
        </w:r>
        <w:r w:rsidR="001D141D">
          <w:rPr>
            <w:noProof/>
            <w:webHidden/>
          </w:rPr>
          <w:t>35</w:t>
        </w:r>
        <w:r w:rsidR="002534EE">
          <w:rPr>
            <w:noProof/>
            <w:webHidden/>
          </w:rPr>
          <w:fldChar w:fldCharType="end"/>
        </w:r>
      </w:hyperlink>
    </w:p>
    <w:p w14:paraId="1B9BD3BB" w14:textId="653AB7FF"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60" w:history="1">
        <w:r w:rsidR="002534EE" w:rsidRPr="008740BF">
          <w:rPr>
            <w:rStyle w:val="Hyperlink"/>
            <w:noProof/>
          </w:rPr>
          <w:t>Hình 30: Sơ đồ trình tự của quá trình diễn ra sau khi nhấn nút GỬI ĐỒ</w:t>
        </w:r>
        <w:r w:rsidR="002534EE">
          <w:rPr>
            <w:noProof/>
            <w:webHidden/>
          </w:rPr>
          <w:tab/>
        </w:r>
        <w:r w:rsidR="002534EE">
          <w:rPr>
            <w:noProof/>
            <w:webHidden/>
          </w:rPr>
          <w:fldChar w:fldCharType="begin"/>
        </w:r>
        <w:r w:rsidR="002534EE">
          <w:rPr>
            <w:noProof/>
            <w:webHidden/>
          </w:rPr>
          <w:instrText xml:space="preserve"> PAGEREF _Toc165844660 \h </w:instrText>
        </w:r>
        <w:r w:rsidR="002534EE">
          <w:rPr>
            <w:noProof/>
            <w:webHidden/>
          </w:rPr>
        </w:r>
        <w:r w:rsidR="002534EE">
          <w:rPr>
            <w:noProof/>
            <w:webHidden/>
          </w:rPr>
          <w:fldChar w:fldCharType="separate"/>
        </w:r>
        <w:r w:rsidR="001D141D">
          <w:rPr>
            <w:noProof/>
            <w:webHidden/>
          </w:rPr>
          <w:t>36</w:t>
        </w:r>
        <w:r w:rsidR="002534EE">
          <w:rPr>
            <w:noProof/>
            <w:webHidden/>
          </w:rPr>
          <w:fldChar w:fldCharType="end"/>
        </w:r>
      </w:hyperlink>
    </w:p>
    <w:p w14:paraId="441669ED" w14:textId="717993DF"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61" w:history="1">
        <w:r w:rsidR="002534EE" w:rsidRPr="008740BF">
          <w:rPr>
            <w:rStyle w:val="Hyperlink"/>
            <w:noProof/>
          </w:rPr>
          <w:t>Hình 31: Sơ đồ tuần tự của quá trình diễn ra sau khi nhấn nút LẤY ĐỒ</w:t>
        </w:r>
        <w:r w:rsidR="002534EE">
          <w:rPr>
            <w:noProof/>
            <w:webHidden/>
          </w:rPr>
          <w:tab/>
        </w:r>
        <w:r w:rsidR="002534EE">
          <w:rPr>
            <w:noProof/>
            <w:webHidden/>
          </w:rPr>
          <w:fldChar w:fldCharType="begin"/>
        </w:r>
        <w:r w:rsidR="002534EE">
          <w:rPr>
            <w:noProof/>
            <w:webHidden/>
          </w:rPr>
          <w:instrText xml:space="preserve"> PAGEREF _Toc165844661 \h </w:instrText>
        </w:r>
        <w:r w:rsidR="002534EE">
          <w:rPr>
            <w:noProof/>
            <w:webHidden/>
          </w:rPr>
        </w:r>
        <w:r w:rsidR="002534EE">
          <w:rPr>
            <w:noProof/>
            <w:webHidden/>
          </w:rPr>
          <w:fldChar w:fldCharType="separate"/>
        </w:r>
        <w:r w:rsidR="001D141D">
          <w:rPr>
            <w:noProof/>
            <w:webHidden/>
          </w:rPr>
          <w:t>38</w:t>
        </w:r>
        <w:r w:rsidR="002534EE">
          <w:rPr>
            <w:noProof/>
            <w:webHidden/>
          </w:rPr>
          <w:fldChar w:fldCharType="end"/>
        </w:r>
      </w:hyperlink>
    </w:p>
    <w:p w14:paraId="2AEA7D65" w14:textId="66B82F2D"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62" w:history="1">
        <w:r w:rsidR="002534EE" w:rsidRPr="008740BF">
          <w:rPr>
            <w:rStyle w:val="Hyperlink"/>
            <w:noProof/>
          </w:rPr>
          <w:t>Hình 32: Lưu đồ tổng quát trên ESP32-CAM</w:t>
        </w:r>
        <w:r w:rsidR="002534EE">
          <w:rPr>
            <w:noProof/>
            <w:webHidden/>
          </w:rPr>
          <w:tab/>
        </w:r>
        <w:r w:rsidR="002534EE">
          <w:rPr>
            <w:noProof/>
            <w:webHidden/>
          </w:rPr>
          <w:fldChar w:fldCharType="begin"/>
        </w:r>
        <w:r w:rsidR="002534EE">
          <w:rPr>
            <w:noProof/>
            <w:webHidden/>
          </w:rPr>
          <w:instrText xml:space="preserve"> PAGEREF _Toc165844662 \h </w:instrText>
        </w:r>
        <w:r w:rsidR="002534EE">
          <w:rPr>
            <w:noProof/>
            <w:webHidden/>
          </w:rPr>
        </w:r>
        <w:r w:rsidR="002534EE">
          <w:rPr>
            <w:noProof/>
            <w:webHidden/>
          </w:rPr>
          <w:fldChar w:fldCharType="separate"/>
        </w:r>
        <w:r w:rsidR="001D141D">
          <w:rPr>
            <w:noProof/>
            <w:webHidden/>
          </w:rPr>
          <w:t>40</w:t>
        </w:r>
        <w:r w:rsidR="002534EE">
          <w:rPr>
            <w:noProof/>
            <w:webHidden/>
          </w:rPr>
          <w:fldChar w:fldCharType="end"/>
        </w:r>
      </w:hyperlink>
    </w:p>
    <w:p w14:paraId="00D94C6F" w14:textId="0DB8AF1A"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63" w:history="1">
        <w:r w:rsidR="002534EE" w:rsidRPr="008740BF">
          <w:rPr>
            <w:rStyle w:val="Hyperlink"/>
            <w:noProof/>
          </w:rPr>
          <w:t>Hình 33: Sự kiện data của MQTT</w:t>
        </w:r>
        <w:r w:rsidR="002534EE">
          <w:rPr>
            <w:noProof/>
            <w:webHidden/>
          </w:rPr>
          <w:tab/>
        </w:r>
        <w:r w:rsidR="002534EE">
          <w:rPr>
            <w:noProof/>
            <w:webHidden/>
          </w:rPr>
          <w:fldChar w:fldCharType="begin"/>
        </w:r>
        <w:r w:rsidR="002534EE">
          <w:rPr>
            <w:noProof/>
            <w:webHidden/>
          </w:rPr>
          <w:instrText xml:space="preserve"> PAGEREF _Toc165844663 \h </w:instrText>
        </w:r>
        <w:r w:rsidR="002534EE">
          <w:rPr>
            <w:noProof/>
            <w:webHidden/>
          </w:rPr>
        </w:r>
        <w:r w:rsidR="002534EE">
          <w:rPr>
            <w:noProof/>
            <w:webHidden/>
          </w:rPr>
          <w:fldChar w:fldCharType="separate"/>
        </w:r>
        <w:r w:rsidR="001D141D">
          <w:rPr>
            <w:noProof/>
            <w:webHidden/>
          </w:rPr>
          <w:t>40</w:t>
        </w:r>
        <w:r w:rsidR="002534EE">
          <w:rPr>
            <w:noProof/>
            <w:webHidden/>
          </w:rPr>
          <w:fldChar w:fldCharType="end"/>
        </w:r>
      </w:hyperlink>
    </w:p>
    <w:p w14:paraId="2B55EF67" w14:textId="181E2159"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64" w:history="1">
        <w:r w:rsidR="002534EE" w:rsidRPr="008740BF">
          <w:rPr>
            <w:rStyle w:val="Hyperlink"/>
            <w:noProof/>
          </w:rPr>
          <w:t>Hình 34: Lưu đồ của websocket handler</w:t>
        </w:r>
        <w:r w:rsidR="002534EE">
          <w:rPr>
            <w:noProof/>
            <w:webHidden/>
          </w:rPr>
          <w:tab/>
        </w:r>
        <w:r w:rsidR="002534EE">
          <w:rPr>
            <w:noProof/>
            <w:webHidden/>
          </w:rPr>
          <w:fldChar w:fldCharType="begin"/>
        </w:r>
        <w:r w:rsidR="002534EE">
          <w:rPr>
            <w:noProof/>
            <w:webHidden/>
          </w:rPr>
          <w:instrText xml:space="preserve"> PAGEREF _Toc165844664 \h </w:instrText>
        </w:r>
        <w:r w:rsidR="002534EE">
          <w:rPr>
            <w:noProof/>
            <w:webHidden/>
          </w:rPr>
        </w:r>
        <w:r w:rsidR="002534EE">
          <w:rPr>
            <w:noProof/>
            <w:webHidden/>
          </w:rPr>
          <w:fldChar w:fldCharType="separate"/>
        </w:r>
        <w:r w:rsidR="001D141D">
          <w:rPr>
            <w:noProof/>
            <w:webHidden/>
          </w:rPr>
          <w:t>41</w:t>
        </w:r>
        <w:r w:rsidR="002534EE">
          <w:rPr>
            <w:noProof/>
            <w:webHidden/>
          </w:rPr>
          <w:fldChar w:fldCharType="end"/>
        </w:r>
      </w:hyperlink>
    </w:p>
    <w:p w14:paraId="1ACE1B49" w14:textId="1EC82731"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65" w:history="1">
        <w:r w:rsidR="002534EE" w:rsidRPr="008740BF">
          <w:rPr>
            <w:rStyle w:val="Hyperlink"/>
            <w:noProof/>
          </w:rPr>
          <w:t>Hình 35: Lưu đồ của hàm image_process()</w:t>
        </w:r>
        <w:r w:rsidR="002534EE">
          <w:rPr>
            <w:noProof/>
            <w:webHidden/>
          </w:rPr>
          <w:tab/>
        </w:r>
        <w:r w:rsidR="002534EE">
          <w:rPr>
            <w:noProof/>
            <w:webHidden/>
          </w:rPr>
          <w:fldChar w:fldCharType="begin"/>
        </w:r>
        <w:r w:rsidR="002534EE">
          <w:rPr>
            <w:noProof/>
            <w:webHidden/>
          </w:rPr>
          <w:instrText xml:space="preserve"> PAGEREF _Toc165844665 \h </w:instrText>
        </w:r>
        <w:r w:rsidR="002534EE">
          <w:rPr>
            <w:noProof/>
            <w:webHidden/>
          </w:rPr>
        </w:r>
        <w:r w:rsidR="002534EE">
          <w:rPr>
            <w:noProof/>
            <w:webHidden/>
          </w:rPr>
          <w:fldChar w:fldCharType="separate"/>
        </w:r>
        <w:r w:rsidR="001D141D">
          <w:rPr>
            <w:noProof/>
            <w:webHidden/>
          </w:rPr>
          <w:t>43</w:t>
        </w:r>
        <w:r w:rsidR="002534EE">
          <w:rPr>
            <w:noProof/>
            <w:webHidden/>
          </w:rPr>
          <w:fldChar w:fldCharType="end"/>
        </w:r>
      </w:hyperlink>
    </w:p>
    <w:p w14:paraId="6FF98ED4" w14:textId="783A4230"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66" w:history="1">
        <w:r w:rsidR="002534EE" w:rsidRPr="008740BF">
          <w:rPr>
            <w:rStyle w:val="Hyperlink"/>
            <w:noProof/>
          </w:rPr>
          <w:t>Hình 36: Lưu đồ tổng quát trên ESP32</w:t>
        </w:r>
        <w:r w:rsidR="002534EE">
          <w:rPr>
            <w:noProof/>
            <w:webHidden/>
          </w:rPr>
          <w:tab/>
        </w:r>
        <w:r w:rsidR="002534EE">
          <w:rPr>
            <w:noProof/>
            <w:webHidden/>
          </w:rPr>
          <w:fldChar w:fldCharType="begin"/>
        </w:r>
        <w:r w:rsidR="002534EE">
          <w:rPr>
            <w:noProof/>
            <w:webHidden/>
          </w:rPr>
          <w:instrText xml:space="preserve"> PAGEREF _Toc165844666 \h </w:instrText>
        </w:r>
        <w:r w:rsidR="002534EE">
          <w:rPr>
            <w:noProof/>
            <w:webHidden/>
          </w:rPr>
        </w:r>
        <w:r w:rsidR="002534EE">
          <w:rPr>
            <w:noProof/>
            <w:webHidden/>
          </w:rPr>
          <w:fldChar w:fldCharType="separate"/>
        </w:r>
        <w:r w:rsidR="001D141D">
          <w:rPr>
            <w:noProof/>
            <w:webHidden/>
          </w:rPr>
          <w:t>44</w:t>
        </w:r>
        <w:r w:rsidR="002534EE">
          <w:rPr>
            <w:noProof/>
            <w:webHidden/>
          </w:rPr>
          <w:fldChar w:fldCharType="end"/>
        </w:r>
      </w:hyperlink>
    </w:p>
    <w:p w14:paraId="53E95243" w14:textId="17950030"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67" w:history="1">
        <w:r w:rsidR="002534EE" w:rsidRPr="008740BF">
          <w:rPr>
            <w:rStyle w:val="Hyperlink"/>
            <w:noProof/>
          </w:rPr>
          <w:t>Hình 37: Sự kiện data của MQTT</w:t>
        </w:r>
        <w:r w:rsidR="002534EE">
          <w:rPr>
            <w:noProof/>
            <w:webHidden/>
          </w:rPr>
          <w:tab/>
        </w:r>
        <w:r w:rsidR="002534EE">
          <w:rPr>
            <w:noProof/>
            <w:webHidden/>
          </w:rPr>
          <w:fldChar w:fldCharType="begin"/>
        </w:r>
        <w:r w:rsidR="002534EE">
          <w:rPr>
            <w:noProof/>
            <w:webHidden/>
          </w:rPr>
          <w:instrText xml:space="preserve"> PAGEREF _Toc165844667 \h </w:instrText>
        </w:r>
        <w:r w:rsidR="002534EE">
          <w:rPr>
            <w:noProof/>
            <w:webHidden/>
          </w:rPr>
        </w:r>
        <w:r w:rsidR="002534EE">
          <w:rPr>
            <w:noProof/>
            <w:webHidden/>
          </w:rPr>
          <w:fldChar w:fldCharType="separate"/>
        </w:r>
        <w:r w:rsidR="001D141D">
          <w:rPr>
            <w:noProof/>
            <w:webHidden/>
          </w:rPr>
          <w:t>45</w:t>
        </w:r>
        <w:r w:rsidR="002534EE">
          <w:rPr>
            <w:noProof/>
            <w:webHidden/>
          </w:rPr>
          <w:fldChar w:fldCharType="end"/>
        </w:r>
      </w:hyperlink>
    </w:p>
    <w:p w14:paraId="3905C482" w14:textId="6E77860D"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68" w:history="1">
        <w:r w:rsidR="002534EE" w:rsidRPr="008740BF">
          <w:rPr>
            <w:rStyle w:val="Hyperlink"/>
            <w:noProof/>
          </w:rPr>
          <w:t>Hình 38: Lưu đồ của quá trình lưu trữ vân tay</w:t>
        </w:r>
        <w:r w:rsidR="002534EE">
          <w:rPr>
            <w:noProof/>
            <w:webHidden/>
          </w:rPr>
          <w:tab/>
        </w:r>
        <w:r w:rsidR="002534EE">
          <w:rPr>
            <w:noProof/>
            <w:webHidden/>
          </w:rPr>
          <w:fldChar w:fldCharType="begin"/>
        </w:r>
        <w:r w:rsidR="002534EE">
          <w:rPr>
            <w:noProof/>
            <w:webHidden/>
          </w:rPr>
          <w:instrText xml:space="preserve"> PAGEREF _Toc165844668 \h </w:instrText>
        </w:r>
        <w:r w:rsidR="002534EE">
          <w:rPr>
            <w:noProof/>
            <w:webHidden/>
          </w:rPr>
        </w:r>
        <w:r w:rsidR="002534EE">
          <w:rPr>
            <w:noProof/>
            <w:webHidden/>
          </w:rPr>
          <w:fldChar w:fldCharType="separate"/>
        </w:r>
        <w:r w:rsidR="001D141D">
          <w:rPr>
            <w:noProof/>
            <w:webHidden/>
          </w:rPr>
          <w:t>47</w:t>
        </w:r>
        <w:r w:rsidR="002534EE">
          <w:rPr>
            <w:noProof/>
            <w:webHidden/>
          </w:rPr>
          <w:fldChar w:fldCharType="end"/>
        </w:r>
      </w:hyperlink>
    </w:p>
    <w:p w14:paraId="2D5085D8" w14:textId="1900507D"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69" w:history="1">
        <w:r w:rsidR="002534EE" w:rsidRPr="008740BF">
          <w:rPr>
            <w:rStyle w:val="Hyperlink"/>
            <w:noProof/>
          </w:rPr>
          <w:t>Hình 39: Lưu đồ của quá trình nhận dạng vân tay</w:t>
        </w:r>
        <w:r w:rsidR="002534EE">
          <w:rPr>
            <w:noProof/>
            <w:webHidden/>
          </w:rPr>
          <w:tab/>
        </w:r>
        <w:r w:rsidR="002534EE">
          <w:rPr>
            <w:noProof/>
            <w:webHidden/>
          </w:rPr>
          <w:fldChar w:fldCharType="begin"/>
        </w:r>
        <w:r w:rsidR="002534EE">
          <w:rPr>
            <w:noProof/>
            <w:webHidden/>
          </w:rPr>
          <w:instrText xml:space="preserve"> PAGEREF _Toc165844669 \h </w:instrText>
        </w:r>
        <w:r w:rsidR="002534EE">
          <w:rPr>
            <w:noProof/>
            <w:webHidden/>
          </w:rPr>
        </w:r>
        <w:r w:rsidR="002534EE">
          <w:rPr>
            <w:noProof/>
            <w:webHidden/>
          </w:rPr>
          <w:fldChar w:fldCharType="separate"/>
        </w:r>
        <w:r w:rsidR="001D141D">
          <w:rPr>
            <w:noProof/>
            <w:webHidden/>
          </w:rPr>
          <w:t>48</w:t>
        </w:r>
        <w:r w:rsidR="002534EE">
          <w:rPr>
            <w:noProof/>
            <w:webHidden/>
          </w:rPr>
          <w:fldChar w:fldCharType="end"/>
        </w:r>
      </w:hyperlink>
    </w:p>
    <w:p w14:paraId="052B886A" w14:textId="2DF74839"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70" w:history="1">
        <w:r w:rsidR="002534EE" w:rsidRPr="008740BF">
          <w:rPr>
            <w:rStyle w:val="Hyperlink"/>
            <w:noProof/>
          </w:rPr>
          <w:t>Hình 40: Trang chủ của giao diện người dùng</w:t>
        </w:r>
        <w:r w:rsidR="002534EE">
          <w:rPr>
            <w:noProof/>
            <w:webHidden/>
          </w:rPr>
          <w:tab/>
        </w:r>
        <w:r w:rsidR="002534EE">
          <w:rPr>
            <w:noProof/>
            <w:webHidden/>
          </w:rPr>
          <w:fldChar w:fldCharType="begin"/>
        </w:r>
        <w:r w:rsidR="002534EE">
          <w:rPr>
            <w:noProof/>
            <w:webHidden/>
          </w:rPr>
          <w:instrText xml:space="preserve"> PAGEREF _Toc165844670 \h </w:instrText>
        </w:r>
        <w:r w:rsidR="002534EE">
          <w:rPr>
            <w:noProof/>
            <w:webHidden/>
          </w:rPr>
        </w:r>
        <w:r w:rsidR="002534EE">
          <w:rPr>
            <w:noProof/>
            <w:webHidden/>
          </w:rPr>
          <w:fldChar w:fldCharType="separate"/>
        </w:r>
        <w:r w:rsidR="001D141D">
          <w:rPr>
            <w:noProof/>
            <w:webHidden/>
          </w:rPr>
          <w:t>49</w:t>
        </w:r>
        <w:r w:rsidR="002534EE">
          <w:rPr>
            <w:noProof/>
            <w:webHidden/>
          </w:rPr>
          <w:fldChar w:fldCharType="end"/>
        </w:r>
      </w:hyperlink>
    </w:p>
    <w:p w14:paraId="721CEEEC" w14:textId="7ADE4D42"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71" w:history="1">
        <w:r w:rsidR="002534EE" w:rsidRPr="008740BF">
          <w:rPr>
            <w:rStyle w:val="Hyperlink"/>
            <w:noProof/>
          </w:rPr>
          <w:t>Hình 41: Giao diện khi nhấn nút “GỬI ĐỒ” hoặc “LẤY ĐỒ”</w:t>
        </w:r>
        <w:r w:rsidR="002534EE">
          <w:rPr>
            <w:noProof/>
            <w:webHidden/>
          </w:rPr>
          <w:tab/>
        </w:r>
        <w:r w:rsidR="002534EE">
          <w:rPr>
            <w:noProof/>
            <w:webHidden/>
          </w:rPr>
          <w:fldChar w:fldCharType="begin"/>
        </w:r>
        <w:r w:rsidR="002534EE">
          <w:rPr>
            <w:noProof/>
            <w:webHidden/>
          </w:rPr>
          <w:instrText xml:space="preserve"> PAGEREF _Toc165844671 \h </w:instrText>
        </w:r>
        <w:r w:rsidR="002534EE">
          <w:rPr>
            <w:noProof/>
            <w:webHidden/>
          </w:rPr>
        </w:r>
        <w:r w:rsidR="002534EE">
          <w:rPr>
            <w:noProof/>
            <w:webHidden/>
          </w:rPr>
          <w:fldChar w:fldCharType="separate"/>
        </w:r>
        <w:r w:rsidR="001D141D">
          <w:rPr>
            <w:noProof/>
            <w:webHidden/>
          </w:rPr>
          <w:t>50</w:t>
        </w:r>
        <w:r w:rsidR="002534EE">
          <w:rPr>
            <w:noProof/>
            <w:webHidden/>
          </w:rPr>
          <w:fldChar w:fldCharType="end"/>
        </w:r>
      </w:hyperlink>
    </w:p>
    <w:p w14:paraId="5B06B836" w14:textId="5FBA77C0"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72" w:history="1">
        <w:r w:rsidR="002534EE" w:rsidRPr="008740BF">
          <w:rPr>
            <w:rStyle w:val="Hyperlink"/>
            <w:noProof/>
          </w:rPr>
          <w:t>Hình 42: Giao diện khi nhận dạng được khuôn mặt người 10 lần liên tiếp</w:t>
        </w:r>
        <w:r w:rsidR="002534EE">
          <w:rPr>
            <w:noProof/>
            <w:webHidden/>
          </w:rPr>
          <w:tab/>
        </w:r>
        <w:r w:rsidR="002534EE">
          <w:rPr>
            <w:noProof/>
            <w:webHidden/>
          </w:rPr>
          <w:fldChar w:fldCharType="begin"/>
        </w:r>
        <w:r w:rsidR="002534EE">
          <w:rPr>
            <w:noProof/>
            <w:webHidden/>
          </w:rPr>
          <w:instrText xml:space="preserve"> PAGEREF _Toc165844672 \h </w:instrText>
        </w:r>
        <w:r w:rsidR="002534EE">
          <w:rPr>
            <w:noProof/>
            <w:webHidden/>
          </w:rPr>
        </w:r>
        <w:r w:rsidR="002534EE">
          <w:rPr>
            <w:noProof/>
            <w:webHidden/>
          </w:rPr>
          <w:fldChar w:fldCharType="separate"/>
        </w:r>
        <w:r w:rsidR="001D141D">
          <w:rPr>
            <w:noProof/>
            <w:webHidden/>
          </w:rPr>
          <w:t>51</w:t>
        </w:r>
        <w:r w:rsidR="002534EE">
          <w:rPr>
            <w:noProof/>
            <w:webHidden/>
          </w:rPr>
          <w:fldChar w:fldCharType="end"/>
        </w:r>
      </w:hyperlink>
    </w:p>
    <w:p w14:paraId="2BD5DFC9" w14:textId="45CDA59E"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73" w:history="1">
        <w:r w:rsidR="002534EE" w:rsidRPr="008740BF">
          <w:rPr>
            <w:rStyle w:val="Hyperlink"/>
            <w:noProof/>
          </w:rPr>
          <w:t>Hình 43: Giao diện khi yêu cầu người dùng nhập vân tay để lưu trữ</w:t>
        </w:r>
        <w:r w:rsidR="002534EE">
          <w:rPr>
            <w:noProof/>
            <w:webHidden/>
          </w:rPr>
          <w:tab/>
        </w:r>
        <w:r w:rsidR="002534EE">
          <w:rPr>
            <w:noProof/>
            <w:webHidden/>
          </w:rPr>
          <w:fldChar w:fldCharType="begin"/>
        </w:r>
        <w:r w:rsidR="002534EE">
          <w:rPr>
            <w:noProof/>
            <w:webHidden/>
          </w:rPr>
          <w:instrText xml:space="preserve"> PAGEREF _Toc165844673 \h </w:instrText>
        </w:r>
        <w:r w:rsidR="002534EE">
          <w:rPr>
            <w:noProof/>
            <w:webHidden/>
          </w:rPr>
        </w:r>
        <w:r w:rsidR="002534EE">
          <w:rPr>
            <w:noProof/>
            <w:webHidden/>
          </w:rPr>
          <w:fldChar w:fldCharType="separate"/>
        </w:r>
        <w:r w:rsidR="001D141D">
          <w:rPr>
            <w:noProof/>
            <w:webHidden/>
          </w:rPr>
          <w:t>51</w:t>
        </w:r>
        <w:r w:rsidR="002534EE">
          <w:rPr>
            <w:noProof/>
            <w:webHidden/>
          </w:rPr>
          <w:fldChar w:fldCharType="end"/>
        </w:r>
      </w:hyperlink>
    </w:p>
    <w:p w14:paraId="46F6F8A3" w14:textId="217B5903"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74" w:history="1">
        <w:r w:rsidR="002534EE" w:rsidRPr="008740BF">
          <w:rPr>
            <w:rStyle w:val="Hyperlink"/>
            <w:noProof/>
          </w:rPr>
          <w:t>Hình 44: Giao diện yêu cầu người dùng nhập vân tay để xác minh</w:t>
        </w:r>
        <w:r w:rsidR="002534EE">
          <w:rPr>
            <w:noProof/>
            <w:webHidden/>
          </w:rPr>
          <w:tab/>
        </w:r>
        <w:r w:rsidR="002534EE">
          <w:rPr>
            <w:noProof/>
            <w:webHidden/>
          </w:rPr>
          <w:fldChar w:fldCharType="begin"/>
        </w:r>
        <w:r w:rsidR="002534EE">
          <w:rPr>
            <w:noProof/>
            <w:webHidden/>
          </w:rPr>
          <w:instrText xml:space="preserve"> PAGEREF _Toc165844674 \h </w:instrText>
        </w:r>
        <w:r w:rsidR="002534EE">
          <w:rPr>
            <w:noProof/>
            <w:webHidden/>
          </w:rPr>
        </w:r>
        <w:r w:rsidR="002534EE">
          <w:rPr>
            <w:noProof/>
            <w:webHidden/>
          </w:rPr>
          <w:fldChar w:fldCharType="separate"/>
        </w:r>
        <w:r w:rsidR="001D141D">
          <w:rPr>
            <w:noProof/>
            <w:webHidden/>
          </w:rPr>
          <w:t>52</w:t>
        </w:r>
        <w:r w:rsidR="002534EE">
          <w:rPr>
            <w:noProof/>
            <w:webHidden/>
          </w:rPr>
          <w:fldChar w:fldCharType="end"/>
        </w:r>
      </w:hyperlink>
    </w:p>
    <w:p w14:paraId="0BAD5E29" w14:textId="281A8D4F"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75" w:history="1">
        <w:r w:rsidR="002534EE" w:rsidRPr="008740BF">
          <w:rPr>
            <w:rStyle w:val="Hyperlink"/>
            <w:noProof/>
          </w:rPr>
          <w:t>Hình 45: Lưu đồ giải thuật của quá trình xảy ra khi nhấn nút GỬI ĐỒ/LẤY ĐỒ</w:t>
        </w:r>
        <w:r w:rsidR="002534EE">
          <w:rPr>
            <w:noProof/>
            <w:webHidden/>
          </w:rPr>
          <w:tab/>
        </w:r>
        <w:r w:rsidR="002534EE">
          <w:rPr>
            <w:noProof/>
            <w:webHidden/>
          </w:rPr>
          <w:fldChar w:fldCharType="begin"/>
        </w:r>
        <w:r w:rsidR="002534EE">
          <w:rPr>
            <w:noProof/>
            <w:webHidden/>
          </w:rPr>
          <w:instrText xml:space="preserve"> PAGEREF _Toc165844675 \h </w:instrText>
        </w:r>
        <w:r w:rsidR="002534EE">
          <w:rPr>
            <w:noProof/>
            <w:webHidden/>
          </w:rPr>
        </w:r>
        <w:r w:rsidR="002534EE">
          <w:rPr>
            <w:noProof/>
            <w:webHidden/>
          </w:rPr>
          <w:fldChar w:fldCharType="separate"/>
        </w:r>
        <w:r w:rsidR="001D141D">
          <w:rPr>
            <w:noProof/>
            <w:webHidden/>
          </w:rPr>
          <w:t>52</w:t>
        </w:r>
        <w:r w:rsidR="002534EE">
          <w:rPr>
            <w:noProof/>
            <w:webHidden/>
          </w:rPr>
          <w:fldChar w:fldCharType="end"/>
        </w:r>
      </w:hyperlink>
    </w:p>
    <w:p w14:paraId="1501EF50" w14:textId="65B5759D"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76" w:history="1">
        <w:r w:rsidR="002534EE" w:rsidRPr="008740BF">
          <w:rPr>
            <w:rStyle w:val="Hyperlink"/>
            <w:noProof/>
          </w:rPr>
          <w:t>Hình 46: Lưu đồ giải thuật của hàm xử lý data nhận được từ websocket server</w:t>
        </w:r>
        <w:r w:rsidR="002534EE">
          <w:rPr>
            <w:noProof/>
            <w:webHidden/>
          </w:rPr>
          <w:tab/>
        </w:r>
        <w:r w:rsidR="002534EE">
          <w:rPr>
            <w:noProof/>
            <w:webHidden/>
          </w:rPr>
          <w:fldChar w:fldCharType="begin"/>
        </w:r>
        <w:r w:rsidR="002534EE">
          <w:rPr>
            <w:noProof/>
            <w:webHidden/>
          </w:rPr>
          <w:instrText xml:space="preserve"> PAGEREF _Toc165844676 \h </w:instrText>
        </w:r>
        <w:r w:rsidR="002534EE">
          <w:rPr>
            <w:noProof/>
            <w:webHidden/>
          </w:rPr>
        </w:r>
        <w:r w:rsidR="002534EE">
          <w:rPr>
            <w:noProof/>
            <w:webHidden/>
          </w:rPr>
          <w:fldChar w:fldCharType="separate"/>
        </w:r>
        <w:r w:rsidR="001D141D">
          <w:rPr>
            <w:noProof/>
            <w:webHidden/>
          </w:rPr>
          <w:t>53</w:t>
        </w:r>
        <w:r w:rsidR="002534EE">
          <w:rPr>
            <w:noProof/>
            <w:webHidden/>
          </w:rPr>
          <w:fldChar w:fldCharType="end"/>
        </w:r>
      </w:hyperlink>
    </w:p>
    <w:p w14:paraId="06468E2F" w14:textId="00F9E0F1"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77" w:history="1">
        <w:r w:rsidR="002534EE" w:rsidRPr="008740BF">
          <w:rPr>
            <w:rStyle w:val="Hyperlink"/>
            <w:noProof/>
          </w:rPr>
          <w:t>Hình 47: Lưu đồ giải thuật của quá trình xử lý sau khi nhấn nút TIẾP TỤC</w:t>
        </w:r>
        <w:r w:rsidR="002534EE">
          <w:rPr>
            <w:noProof/>
            <w:webHidden/>
          </w:rPr>
          <w:tab/>
        </w:r>
        <w:r w:rsidR="002534EE">
          <w:rPr>
            <w:noProof/>
            <w:webHidden/>
          </w:rPr>
          <w:fldChar w:fldCharType="begin"/>
        </w:r>
        <w:r w:rsidR="002534EE">
          <w:rPr>
            <w:noProof/>
            <w:webHidden/>
          </w:rPr>
          <w:instrText xml:space="preserve"> PAGEREF _Toc165844677 \h </w:instrText>
        </w:r>
        <w:r w:rsidR="002534EE">
          <w:rPr>
            <w:noProof/>
            <w:webHidden/>
          </w:rPr>
        </w:r>
        <w:r w:rsidR="002534EE">
          <w:rPr>
            <w:noProof/>
            <w:webHidden/>
          </w:rPr>
          <w:fldChar w:fldCharType="separate"/>
        </w:r>
        <w:r w:rsidR="001D141D">
          <w:rPr>
            <w:noProof/>
            <w:webHidden/>
          </w:rPr>
          <w:t>55</w:t>
        </w:r>
        <w:r w:rsidR="002534EE">
          <w:rPr>
            <w:noProof/>
            <w:webHidden/>
          </w:rPr>
          <w:fldChar w:fldCharType="end"/>
        </w:r>
      </w:hyperlink>
    </w:p>
    <w:p w14:paraId="5BC94470" w14:textId="16E847AC"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78" w:history="1">
        <w:r w:rsidR="002534EE" w:rsidRPr="008740BF">
          <w:rPr>
            <w:rStyle w:val="Hyperlink"/>
            <w:noProof/>
          </w:rPr>
          <w:t>Hình 48: Lưu đồ giải thuật của quá trình xử lý sau khi nhấn nút TRỞ LẠI</w:t>
        </w:r>
        <w:r w:rsidR="002534EE">
          <w:rPr>
            <w:noProof/>
            <w:webHidden/>
          </w:rPr>
          <w:tab/>
        </w:r>
        <w:r w:rsidR="002534EE">
          <w:rPr>
            <w:noProof/>
            <w:webHidden/>
          </w:rPr>
          <w:fldChar w:fldCharType="begin"/>
        </w:r>
        <w:r w:rsidR="002534EE">
          <w:rPr>
            <w:noProof/>
            <w:webHidden/>
          </w:rPr>
          <w:instrText xml:space="preserve"> PAGEREF _Toc165844678 \h </w:instrText>
        </w:r>
        <w:r w:rsidR="002534EE">
          <w:rPr>
            <w:noProof/>
            <w:webHidden/>
          </w:rPr>
        </w:r>
        <w:r w:rsidR="002534EE">
          <w:rPr>
            <w:noProof/>
            <w:webHidden/>
          </w:rPr>
          <w:fldChar w:fldCharType="separate"/>
        </w:r>
        <w:r w:rsidR="001D141D">
          <w:rPr>
            <w:noProof/>
            <w:webHidden/>
          </w:rPr>
          <w:t>56</w:t>
        </w:r>
        <w:r w:rsidR="002534EE">
          <w:rPr>
            <w:noProof/>
            <w:webHidden/>
          </w:rPr>
          <w:fldChar w:fldCharType="end"/>
        </w:r>
      </w:hyperlink>
    </w:p>
    <w:p w14:paraId="535372B3" w14:textId="1F77F847"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79" w:history="1">
        <w:r w:rsidR="002534EE" w:rsidRPr="008740BF">
          <w:rPr>
            <w:rStyle w:val="Hyperlink"/>
            <w:noProof/>
          </w:rPr>
          <w:t>Hình 49: Lưu đồ giải thuật của sự kiện data MQTT</w:t>
        </w:r>
        <w:r w:rsidR="002534EE">
          <w:rPr>
            <w:noProof/>
            <w:webHidden/>
          </w:rPr>
          <w:tab/>
        </w:r>
        <w:r w:rsidR="002534EE">
          <w:rPr>
            <w:noProof/>
            <w:webHidden/>
          </w:rPr>
          <w:fldChar w:fldCharType="begin"/>
        </w:r>
        <w:r w:rsidR="002534EE">
          <w:rPr>
            <w:noProof/>
            <w:webHidden/>
          </w:rPr>
          <w:instrText xml:space="preserve"> PAGEREF _Toc165844679 \h </w:instrText>
        </w:r>
        <w:r w:rsidR="002534EE">
          <w:rPr>
            <w:noProof/>
            <w:webHidden/>
          </w:rPr>
        </w:r>
        <w:r w:rsidR="002534EE">
          <w:rPr>
            <w:noProof/>
            <w:webHidden/>
          </w:rPr>
          <w:fldChar w:fldCharType="separate"/>
        </w:r>
        <w:r w:rsidR="001D141D">
          <w:rPr>
            <w:noProof/>
            <w:webHidden/>
          </w:rPr>
          <w:t>57</w:t>
        </w:r>
        <w:r w:rsidR="002534EE">
          <w:rPr>
            <w:noProof/>
            <w:webHidden/>
          </w:rPr>
          <w:fldChar w:fldCharType="end"/>
        </w:r>
      </w:hyperlink>
    </w:p>
    <w:p w14:paraId="43641A17" w14:textId="3D96A442"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80" w:history="1">
        <w:r w:rsidR="002534EE" w:rsidRPr="008740BF">
          <w:rPr>
            <w:rStyle w:val="Hyperlink"/>
            <w:noProof/>
          </w:rPr>
          <w:t>Hình 50: Lưu đồ giải thuật của Backend</w:t>
        </w:r>
        <w:r w:rsidR="002534EE">
          <w:rPr>
            <w:noProof/>
            <w:webHidden/>
          </w:rPr>
          <w:tab/>
        </w:r>
        <w:r w:rsidR="002534EE">
          <w:rPr>
            <w:noProof/>
            <w:webHidden/>
          </w:rPr>
          <w:fldChar w:fldCharType="begin"/>
        </w:r>
        <w:r w:rsidR="002534EE">
          <w:rPr>
            <w:noProof/>
            <w:webHidden/>
          </w:rPr>
          <w:instrText xml:space="preserve"> PAGEREF _Toc165844680 \h </w:instrText>
        </w:r>
        <w:r w:rsidR="002534EE">
          <w:rPr>
            <w:noProof/>
            <w:webHidden/>
          </w:rPr>
        </w:r>
        <w:r w:rsidR="002534EE">
          <w:rPr>
            <w:noProof/>
            <w:webHidden/>
          </w:rPr>
          <w:fldChar w:fldCharType="separate"/>
        </w:r>
        <w:r w:rsidR="001D141D">
          <w:rPr>
            <w:noProof/>
            <w:webHidden/>
          </w:rPr>
          <w:t>59</w:t>
        </w:r>
        <w:r w:rsidR="002534EE">
          <w:rPr>
            <w:noProof/>
            <w:webHidden/>
          </w:rPr>
          <w:fldChar w:fldCharType="end"/>
        </w:r>
      </w:hyperlink>
    </w:p>
    <w:p w14:paraId="7249AEC2" w14:textId="404AB6EF"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81" w:history="1">
        <w:r w:rsidR="002534EE" w:rsidRPr="008740BF">
          <w:rPr>
            <w:rStyle w:val="Hyperlink"/>
            <w:noProof/>
          </w:rPr>
          <w:t xml:space="preserve">Hình 51: </w:t>
        </w:r>
        <w:r w:rsidR="002534EE" w:rsidRPr="008740BF">
          <w:rPr>
            <w:rStyle w:val="Hyperlink"/>
            <w:noProof/>
            <w:lang w:eastAsia="ja-JP"/>
          </w:rPr>
          <w:t>Mô hình sản phẩm mặt trước</w:t>
        </w:r>
        <w:r w:rsidR="002534EE">
          <w:rPr>
            <w:noProof/>
            <w:webHidden/>
          </w:rPr>
          <w:tab/>
        </w:r>
        <w:r w:rsidR="002534EE">
          <w:rPr>
            <w:noProof/>
            <w:webHidden/>
          </w:rPr>
          <w:fldChar w:fldCharType="begin"/>
        </w:r>
        <w:r w:rsidR="002534EE">
          <w:rPr>
            <w:noProof/>
            <w:webHidden/>
          </w:rPr>
          <w:instrText xml:space="preserve"> PAGEREF _Toc165844681 \h </w:instrText>
        </w:r>
        <w:r w:rsidR="002534EE">
          <w:rPr>
            <w:noProof/>
            <w:webHidden/>
          </w:rPr>
        </w:r>
        <w:r w:rsidR="002534EE">
          <w:rPr>
            <w:noProof/>
            <w:webHidden/>
          </w:rPr>
          <w:fldChar w:fldCharType="separate"/>
        </w:r>
        <w:r w:rsidR="001D141D">
          <w:rPr>
            <w:noProof/>
            <w:webHidden/>
          </w:rPr>
          <w:t>61</w:t>
        </w:r>
        <w:r w:rsidR="002534EE">
          <w:rPr>
            <w:noProof/>
            <w:webHidden/>
          </w:rPr>
          <w:fldChar w:fldCharType="end"/>
        </w:r>
      </w:hyperlink>
    </w:p>
    <w:p w14:paraId="0FC2307B" w14:textId="2389C2C0"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82" w:history="1">
        <w:r w:rsidR="002534EE" w:rsidRPr="008740BF">
          <w:rPr>
            <w:rStyle w:val="Hyperlink"/>
            <w:noProof/>
          </w:rPr>
          <w:t xml:space="preserve">Hình 52: </w:t>
        </w:r>
        <w:r w:rsidR="002534EE" w:rsidRPr="008740BF">
          <w:rPr>
            <w:rStyle w:val="Hyperlink"/>
            <w:noProof/>
            <w:lang w:eastAsia="ja-JP"/>
          </w:rPr>
          <w:t>Mô hình sản phẩm mặt sau</w:t>
        </w:r>
        <w:r w:rsidR="002534EE">
          <w:rPr>
            <w:noProof/>
            <w:webHidden/>
          </w:rPr>
          <w:tab/>
        </w:r>
        <w:r w:rsidR="002534EE">
          <w:rPr>
            <w:noProof/>
            <w:webHidden/>
          </w:rPr>
          <w:fldChar w:fldCharType="begin"/>
        </w:r>
        <w:r w:rsidR="002534EE">
          <w:rPr>
            <w:noProof/>
            <w:webHidden/>
          </w:rPr>
          <w:instrText xml:space="preserve"> PAGEREF _Toc165844682 \h </w:instrText>
        </w:r>
        <w:r w:rsidR="002534EE">
          <w:rPr>
            <w:noProof/>
            <w:webHidden/>
          </w:rPr>
        </w:r>
        <w:r w:rsidR="002534EE">
          <w:rPr>
            <w:noProof/>
            <w:webHidden/>
          </w:rPr>
          <w:fldChar w:fldCharType="separate"/>
        </w:r>
        <w:r w:rsidR="001D141D">
          <w:rPr>
            <w:noProof/>
            <w:webHidden/>
          </w:rPr>
          <w:t>61</w:t>
        </w:r>
        <w:r w:rsidR="002534EE">
          <w:rPr>
            <w:noProof/>
            <w:webHidden/>
          </w:rPr>
          <w:fldChar w:fldCharType="end"/>
        </w:r>
      </w:hyperlink>
    </w:p>
    <w:p w14:paraId="27CA96A8" w14:textId="7B406113"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83" w:history="1">
        <w:r w:rsidR="002534EE" w:rsidRPr="008740BF">
          <w:rPr>
            <w:rStyle w:val="Hyperlink"/>
            <w:noProof/>
          </w:rPr>
          <w:t xml:space="preserve">Hình 53: </w:t>
        </w:r>
        <w:r w:rsidR="002534EE" w:rsidRPr="008740BF">
          <w:rPr>
            <w:rStyle w:val="Hyperlink"/>
            <w:noProof/>
            <w:lang w:eastAsia="ja-JP"/>
          </w:rPr>
          <w:t>Trạng thái ban đầu của mạch (chưa có người dùng)</w:t>
        </w:r>
        <w:r w:rsidR="002534EE">
          <w:rPr>
            <w:noProof/>
            <w:webHidden/>
          </w:rPr>
          <w:tab/>
        </w:r>
        <w:r w:rsidR="002534EE">
          <w:rPr>
            <w:noProof/>
            <w:webHidden/>
          </w:rPr>
          <w:fldChar w:fldCharType="begin"/>
        </w:r>
        <w:r w:rsidR="002534EE">
          <w:rPr>
            <w:noProof/>
            <w:webHidden/>
          </w:rPr>
          <w:instrText xml:space="preserve"> PAGEREF _Toc165844683 \h </w:instrText>
        </w:r>
        <w:r w:rsidR="002534EE">
          <w:rPr>
            <w:noProof/>
            <w:webHidden/>
          </w:rPr>
        </w:r>
        <w:r w:rsidR="002534EE">
          <w:rPr>
            <w:noProof/>
            <w:webHidden/>
          </w:rPr>
          <w:fldChar w:fldCharType="separate"/>
        </w:r>
        <w:r w:rsidR="001D141D">
          <w:rPr>
            <w:noProof/>
            <w:webHidden/>
          </w:rPr>
          <w:t>62</w:t>
        </w:r>
        <w:r w:rsidR="002534EE">
          <w:rPr>
            <w:noProof/>
            <w:webHidden/>
          </w:rPr>
          <w:fldChar w:fldCharType="end"/>
        </w:r>
      </w:hyperlink>
    </w:p>
    <w:p w14:paraId="220278CF" w14:textId="75012943"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84" w:history="1">
        <w:r w:rsidR="002534EE" w:rsidRPr="008740BF">
          <w:rPr>
            <w:rStyle w:val="Hyperlink"/>
            <w:noProof/>
          </w:rPr>
          <w:t>Hình 54: Xem IP của ESP32-CAM</w:t>
        </w:r>
        <w:r w:rsidR="002534EE">
          <w:rPr>
            <w:noProof/>
            <w:webHidden/>
          </w:rPr>
          <w:tab/>
        </w:r>
        <w:r w:rsidR="002534EE">
          <w:rPr>
            <w:noProof/>
            <w:webHidden/>
          </w:rPr>
          <w:fldChar w:fldCharType="begin"/>
        </w:r>
        <w:r w:rsidR="002534EE">
          <w:rPr>
            <w:noProof/>
            <w:webHidden/>
          </w:rPr>
          <w:instrText xml:space="preserve"> PAGEREF _Toc165844684 \h </w:instrText>
        </w:r>
        <w:r w:rsidR="002534EE">
          <w:rPr>
            <w:noProof/>
            <w:webHidden/>
          </w:rPr>
        </w:r>
        <w:r w:rsidR="002534EE">
          <w:rPr>
            <w:noProof/>
            <w:webHidden/>
          </w:rPr>
          <w:fldChar w:fldCharType="separate"/>
        </w:r>
        <w:r w:rsidR="001D141D">
          <w:rPr>
            <w:noProof/>
            <w:webHidden/>
          </w:rPr>
          <w:t>62</w:t>
        </w:r>
        <w:r w:rsidR="002534EE">
          <w:rPr>
            <w:noProof/>
            <w:webHidden/>
          </w:rPr>
          <w:fldChar w:fldCharType="end"/>
        </w:r>
      </w:hyperlink>
    </w:p>
    <w:p w14:paraId="53E16581" w14:textId="2BA0D679"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85" w:history="1">
        <w:r w:rsidR="002534EE" w:rsidRPr="008740BF">
          <w:rPr>
            <w:rStyle w:val="Hyperlink"/>
            <w:noProof/>
          </w:rPr>
          <w:t>Hình 55: Thay đổi đường dẫn thư mục của file được tải xuống</w:t>
        </w:r>
        <w:r w:rsidR="002534EE">
          <w:rPr>
            <w:noProof/>
            <w:webHidden/>
          </w:rPr>
          <w:tab/>
        </w:r>
        <w:r w:rsidR="002534EE">
          <w:rPr>
            <w:noProof/>
            <w:webHidden/>
          </w:rPr>
          <w:fldChar w:fldCharType="begin"/>
        </w:r>
        <w:r w:rsidR="002534EE">
          <w:rPr>
            <w:noProof/>
            <w:webHidden/>
          </w:rPr>
          <w:instrText xml:space="preserve"> PAGEREF _Toc165844685 \h </w:instrText>
        </w:r>
        <w:r w:rsidR="002534EE">
          <w:rPr>
            <w:noProof/>
            <w:webHidden/>
          </w:rPr>
        </w:r>
        <w:r w:rsidR="002534EE">
          <w:rPr>
            <w:noProof/>
            <w:webHidden/>
          </w:rPr>
          <w:fldChar w:fldCharType="separate"/>
        </w:r>
        <w:r w:rsidR="001D141D">
          <w:rPr>
            <w:noProof/>
            <w:webHidden/>
          </w:rPr>
          <w:t>63</w:t>
        </w:r>
        <w:r w:rsidR="002534EE">
          <w:rPr>
            <w:noProof/>
            <w:webHidden/>
          </w:rPr>
          <w:fldChar w:fldCharType="end"/>
        </w:r>
      </w:hyperlink>
    </w:p>
    <w:p w14:paraId="08FFEA92" w14:textId="34C71D62"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86" w:history="1">
        <w:r w:rsidR="002534EE" w:rsidRPr="008740BF">
          <w:rPr>
            <w:rStyle w:val="Hyperlink"/>
            <w:noProof/>
          </w:rPr>
          <w:t>Hình 56: Mở Live Server</w:t>
        </w:r>
        <w:r w:rsidR="002534EE">
          <w:rPr>
            <w:noProof/>
            <w:webHidden/>
          </w:rPr>
          <w:tab/>
        </w:r>
        <w:r w:rsidR="002534EE">
          <w:rPr>
            <w:noProof/>
            <w:webHidden/>
          </w:rPr>
          <w:fldChar w:fldCharType="begin"/>
        </w:r>
        <w:r w:rsidR="002534EE">
          <w:rPr>
            <w:noProof/>
            <w:webHidden/>
          </w:rPr>
          <w:instrText xml:space="preserve"> PAGEREF _Toc165844686 \h </w:instrText>
        </w:r>
        <w:r w:rsidR="002534EE">
          <w:rPr>
            <w:noProof/>
            <w:webHidden/>
          </w:rPr>
        </w:r>
        <w:r w:rsidR="002534EE">
          <w:rPr>
            <w:noProof/>
            <w:webHidden/>
          </w:rPr>
          <w:fldChar w:fldCharType="separate"/>
        </w:r>
        <w:r w:rsidR="001D141D">
          <w:rPr>
            <w:noProof/>
            <w:webHidden/>
          </w:rPr>
          <w:t>63</w:t>
        </w:r>
        <w:r w:rsidR="002534EE">
          <w:rPr>
            <w:noProof/>
            <w:webHidden/>
          </w:rPr>
          <w:fldChar w:fldCharType="end"/>
        </w:r>
      </w:hyperlink>
    </w:p>
    <w:p w14:paraId="5CD69B4F" w14:textId="1AAF9334"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87" w:history="1">
        <w:r w:rsidR="002534EE" w:rsidRPr="008740BF">
          <w:rPr>
            <w:rStyle w:val="Hyperlink"/>
            <w:noProof/>
          </w:rPr>
          <w:t>Hình 57: Chọn thư mục Web_Browser</w:t>
        </w:r>
        <w:r w:rsidR="002534EE">
          <w:rPr>
            <w:noProof/>
            <w:webHidden/>
          </w:rPr>
          <w:tab/>
        </w:r>
        <w:r w:rsidR="002534EE">
          <w:rPr>
            <w:noProof/>
            <w:webHidden/>
          </w:rPr>
          <w:fldChar w:fldCharType="begin"/>
        </w:r>
        <w:r w:rsidR="002534EE">
          <w:rPr>
            <w:noProof/>
            <w:webHidden/>
          </w:rPr>
          <w:instrText xml:space="preserve"> PAGEREF _Toc165844687 \h </w:instrText>
        </w:r>
        <w:r w:rsidR="002534EE">
          <w:rPr>
            <w:noProof/>
            <w:webHidden/>
          </w:rPr>
        </w:r>
        <w:r w:rsidR="002534EE">
          <w:rPr>
            <w:noProof/>
            <w:webHidden/>
          </w:rPr>
          <w:fldChar w:fldCharType="separate"/>
        </w:r>
        <w:r w:rsidR="001D141D">
          <w:rPr>
            <w:noProof/>
            <w:webHidden/>
          </w:rPr>
          <w:t>64</w:t>
        </w:r>
        <w:r w:rsidR="002534EE">
          <w:rPr>
            <w:noProof/>
            <w:webHidden/>
          </w:rPr>
          <w:fldChar w:fldCharType="end"/>
        </w:r>
      </w:hyperlink>
    </w:p>
    <w:p w14:paraId="30110F59" w14:textId="4025D057"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88" w:history="1">
        <w:r w:rsidR="002534EE" w:rsidRPr="008740BF">
          <w:rPr>
            <w:rStyle w:val="Hyperlink"/>
            <w:noProof/>
          </w:rPr>
          <w:t>Hình 58: Giao diện ban đầu của ứng dụng</w:t>
        </w:r>
        <w:r w:rsidR="002534EE">
          <w:rPr>
            <w:noProof/>
            <w:webHidden/>
          </w:rPr>
          <w:tab/>
        </w:r>
        <w:r w:rsidR="002534EE">
          <w:rPr>
            <w:noProof/>
            <w:webHidden/>
          </w:rPr>
          <w:fldChar w:fldCharType="begin"/>
        </w:r>
        <w:r w:rsidR="002534EE">
          <w:rPr>
            <w:noProof/>
            <w:webHidden/>
          </w:rPr>
          <w:instrText xml:space="preserve"> PAGEREF _Toc165844688 \h </w:instrText>
        </w:r>
        <w:r w:rsidR="002534EE">
          <w:rPr>
            <w:noProof/>
            <w:webHidden/>
          </w:rPr>
        </w:r>
        <w:r w:rsidR="002534EE">
          <w:rPr>
            <w:noProof/>
            <w:webHidden/>
          </w:rPr>
          <w:fldChar w:fldCharType="separate"/>
        </w:r>
        <w:r w:rsidR="001D141D">
          <w:rPr>
            <w:noProof/>
            <w:webHidden/>
          </w:rPr>
          <w:t>64</w:t>
        </w:r>
        <w:r w:rsidR="002534EE">
          <w:rPr>
            <w:noProof/>
            <w:webHidden/>
          </w:rPr>
          <w:fldChar w:fldCharType="end"/>
        </w:r>
      </w:hyperlink>
    </w:p>
    <w:p w14:paraId="1986A785" w14:textId="459135E7"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89" w:history="1">
        <w:r w:rsidR="002534EE" w:rsidRPr="008740BF">
          <w:rPr>
            <w:rStyle w:val="Hyperlink"/>
            <w:noProof/>
          </w:rPr>
          <w:t>Hình 59: Nhập IP của ESP32-CAM</w:t>
        </w:r>
        <w:r w:rsidR="002534EE">
          <w:rPr>
            <w:noProof/>
            <w:webHidden/>
          </w:rPr>
          <w:tab/>
        </w:r>
        <w:r w:rsidR="002534EE">
          <w:rPr>
            <w:noProof/>
            <w:webHidden/>
          </w:rPr>
          <w:fldChar w:fldCharType="begin"/>
        </w:r>
        <w:r w:rsidR="002534EE">
          <w:rPr>
            <w:noProof/>
            <w:webHidden/>
          </w:rPr>
          <w:instrText xml:space="preserve"> PAGEREF _Toc165844689 \h </w:instrText>
        </w:r>
        <w:r w:rsidR="002534EE">
          <w:rPr>
            <w:noProof/>
            <w:webHidden/>
          </w:rPr>
        </w:r>
        <w:r w:rsidR="002534EE">
          <w:rPr>
            <w:noProof/>
            <w:webHidden/>
          </w:rPr>
          <w:fldChar w:fldCharType="separate"/>
        </w:r>
        <w:r w:rsidR="001D141D">
          <w:rPr>
            <w:noProof/>
            <w:webHidden/>
          </w:rPr>
          <w:t>65</w:t>
        </w:r>
        <w:r w:rsidR="002534EE">
          <w:rPr>
            <w:noProof/>
            <w:webHidden/>
          </w:rPr>
          <w:fldChar w:fldCharType="end"/>
        </w:r>
      </w:hyperlink>
    </w:p>
    <w:p w14:paraId="5DD55927" w14:textId="64A322BE"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90" w:history="1">
        <w:r w:rsidR="002534EE" w:rsidRPr="008740BF">
          <w:rPr>
            <w:rStyle w:val="Hyperlink"/>
            <w:noProof/>
          </w:rPr>
          <w:t>Hình 60: Giao diện sau khi kết nối đến websocket trên ESP32-CAM</w:t>
        </w:r>
        <w:r w:rsidR="002534EE">
          <w:rPr>
            <w:noProof/>
            <w:webHidden/>
          </w:rPr>
          <w:tab/>
        </w:r>
        <w:r w:rsidR="002534EE">
          <w:rPr>
            <w:noProof/>
            <w:webHidden/>
          </w:rPr>
          <w:fldChar w:fldCharType="begin"/>
        </w:r>
        <w:r w:rsidR="002534EE">
          <w:rPr>
            <w:noProof/>
            <w:webHidden/>
          </w:rPr>
          <w:instrText xml:space="preserve"> PAGEREF _Toc165844690 \h </w:instrText>
        </w:r>
        <w:r w:rsidR="002534EE">
          <w:rPr>
            <w:noProof/>
            <w:webHidden/>
          </w:rPr>
        </w:r>
        <w:r w:rsidR="002534EE">
          <w:rPr>
            <w:noProof/>
            <w:webHidden/>
          </w:rPr>
          <w:fldChar w:fldCharType="separate"/>
        </w:r>
        <w:r w:rsidR="001D141D">
          <w:rPr>
            <w:noProof/>
            <w:webHidden/>
          </w:rPr>
          <w:t>65</w:t>
        </w:r>
        <w:r w:rsidR="002534EE">
          <w:rPr>
            <w:noProof/>
            <w:webHidden/>
          </w:rPr>
          <w:fldChar w:fldCharType="end"/>
        </w:r>
      </w:hyperlink>
    </w:p>
    <w:p w14:paraId="5CCA2414" w14:textId="703E4CEB"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91" w:history="1">
        <w:r w:rsidR="002534EE" w:rsidRPr="008740BF">
          <w:rPr>
            <w:rStyle w:val="Hyperlink"/>
            <w:noProof/>
          </w:rPr>
          <w:t>Hình 61: Mở Command Prompt</w:t>
        </w:r>
        <w:r w:rsidR="002534EE">
          <w:rPr>
            <w:noProof/>
            <w:webHidden/>
          </w:rPr>
          <w:tab/>
        </w:r>
        <w:r w:rsidR="002534EE">
          <w:rPr>
            <w:noProof/>
            <w:webHidden/>
          </w:rPr>
          <w:fldChar w:fldCharType="begin"/>
        </w:r>
        <w:r w:rsidR="002534EE">
          <w:rPr>
            <w:noProof/>
            <w:webHidden/>
          </w:rPr>
          <w:instrText xml:space="preserve"> PAGEREF _Toc165844691 \h </w:instrText>
        </w:r>
        <w:r w:rsidR="002534EE">
          <w:rPr>
            <w:noProof/>
            <w:webHidden/>
          </w:rPr>
        </w:r>
        <w:r w:rsidR="002534EE">
          <w:rPr>
            <w:noProof/>
            <w:webHidden/>
          </w:rPr>
          <w:fldChar w:fldCharType="separate"/>
        </w:r>
        <w:r w:rsidR="001D141D">
          <w:rPr>
            <w:noProof/>
            <w:webHidden/>
          </w:rPr>
          <w:t>66</w:t>
        </w:r>
        <w:r w:rsidR="002534EE">
          <w:rPr>
            <w:noProof/>
            <w:webHidden/>
          </w:rPr>
          <w:fldChar w:fldCharType="end"/>
        </w:r>
      </w:hyperlink>
    </w:p>
    <w:p w14:paraId="51D6F738" w14:textId="724774A7"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92" w:history="1">
        <w:r w:rsidR="002534EE" w:rsidRPr="008740BF">
          <w:rPr>
            <w:rStyle w:val="Hyperlink"/>
            <w:noProof/>
          </w:rPr>
          <w:t>Hình 62: Truy cập vào thư mục myenv38</w:t>
        </w:r>
        <w:r w:rsidR="002534EE">
          <w:rPr>
            <w:noProof/>
            <w:webHidden/>
          </w:rPr>
          <w:tab/>
        </w:r>
        <w:r w:rsidR="002534EE">
          <w:rPr>
            <w:noProof/>
            <w:webHidden/>
          </w:rPr>
          <w:fldChar w:fldCharType="begin"/>
        </w:r>
        <w:r w:rsidR="002534EE">
          <w:rPr>
            <w:noProof/>
            <w:webHidden/>
          </w:rPr>
          <w:instrText xml:space="preserve"> PAGEREF _Toc165844692 \h </w:instrText>
        </w:r>
        <w:r w:rsidR="002534EE">
          <w:rPr>
            <w:noProof/>
            <w:webHidden/>
          </w:rPr>
        </w:r>
        <w:r w:rsidR="002534EE">
          <w:rPr>
            <w:noProof/>
            <w:webHidden/>
          </w:rPr>
          <w:fldChar w:fldCharType="separate"/>
        </w:r>
        <w:r w:rsidR="001D141D">
          <w:rPr>
            <w:noProof/>
            <w:webHidden/>
          </w:rPr>
          <w:t>66</w:t>
        </w:r>
        <w:r w:rsidR="002534EE">
          <w:rPr>
            <w:noProof/>
            <w:webHidden/>
          </w:rPr>
          <w:fldChar w:fldCharType="end"/>
        </w:r>
      </w:hyperlink>
    </w:p>
    <w:p w14:paraId="3ED70506" w14:textId="22616D0A"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93" w:history="1">
        <w:r w:rsidR="002534EE" w:rsidRPr="008740BF">
          <w:rPr>
            <w:rStyle w:val="Hyperlink"/>
            <w:noProof/>
          </w:rPr>
          <w:t>Hình 63: Truy cập vào môi trường của thư viện Face Recognition</w:t>
        </w:r>
        <w:r w:rsidR="002534EE">
          <w:rPr>
            <w:noProof/>
            <w:webHidden/>
          </w:rPr>
          <w:tab/>
        </w:r>
        <w:r w:rsidR="002534EE">
          <w:rPr>
            <w:noProof/>
            <w:webHidden/>
          </w:rPr>
          <w:fldChar w:fldCharType="begin"/>
        </w:r>
        <w:r w:rsidR="002534EE">
          <w:rPr>
            <w:noProof/>
            <w:webHidden/>
          </w:rPr>
          <w:instrText xml:space="preserve"> PAGEREF _Toc165844693 \h </w:instrText>
        </w:r>
        <w:r w:rsidR="002534EE">
          <w:rPr>
            <w:noProof/>
            <w:webHidden/>
          </w:rPr>
        </w:r>
        <w:r w:rsidR="002534EE">
          <w:rPr>
            <w:noProof/>
            <w:webHidden/>
          </w:rPr>
          <w:fldChar w:fldCharType="separate"/>
        </w:r>
        <w:r w:rsidR="001D141D">
          <w:rPr>
            <w:noProof/>
            <w:webHidden/>
          </w:rPr>
          <w:t>66</w:t>
        </w:r>
        <w:r w:rsidR="002534EE">
          <w:rPr>
            <w:noProof/>
            <w:webHidden/>
          </w:rPr>
          <w:fldChar w:fldCharType="end"/>
        </w:r>
      </w:hyperlink>
    </w:p>
    <w:p w14:paraId="59E87D50" w14:textId="4F018373"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94" w:history="1">
        <w:r w:rsidR="002534EE" w:rsidRPr="008740BF">
          <w:rPr>
            <w:rStyle w:val="Hyperlink"/>
            <w:noProof/>
          </w:rPr>
          <w:t>Hình 64: Chạy file main.py để khởi động backend</w:t>
        </w:r>
        <w:r w:rsidR="002534EE">
          <w:rPr>
            <w:noProof/>
            <w:webHidden/>
          </w:rPr>
          <w:tab/>
        </w:r>
        <w:r w:rsidR="002534EE">
          <w:rPr>
            <w:noProof/>
            <w:webHidden/>
          </w:rPr>
          <w:fldChar w:fldCharType="begin"/>
        </w:r>
        <w:r w:rsidR="002534EE">
          <w:rPr>
            <w:noProof/>
            <w:webHidden/>
          </w:rPr>
          <w:instrText xml:space="preserve"> PAGEREF _Toc165844694 \h </w:instrText>
        </w:r>
        <w:r w:rsidR="002534EE">
          <w:rPr>
            <w:noProof/>
            <w:webHidden/>
          </w:rPr>
        </w:r>
        <w:r w:rsidR="002534EE">
          <w:rPr>
            <w:noProof/>
            <w:webHidden/>
          </w:rPr>
          <w:fldChar w:fldCharType="separate"/>
        </w:r>
        <w:r w:rsidR="001D141D">
          <w:rPr>
            <w:noProof/>
            <w:webHidden/>
          </w:rPr>
          <w:t>67</w:t>
        </w:r>
        <w:r w:rsidR="002534EE">
          <w:rPr>
            <w:noProof/>
            <w:webHidden/>
          </w:rPr>
          <w:fldChar w:fldCharType="end"/>
        </w:r>
      </w:hyperlink>
    </w:p>
    <w:p w14:paraId="471C4080" w14:textId="4E1166D7"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95" w:history="1">
        <w:r w:rsidR="002534EE" w:rsidRPr="008740BF">
          <w:rPr>
            <w:rStyle w:val="Hyperlink"/>
            <w:noProof/>
          </w:rPr>
          <w:t>Hình 65: Lỗi khi chưa thêm địa chỉ IP của máy đến MongoDB Cloud</w:t>
        </w:r>
        <w:r w:rsidR="002534EE">
          <w:rPr>
            <w:noProof/>
            <w:webHidden/>
          </w:rPr>
          <w:tab/>
        </w:r>
        <w:r w:rsidR="002534EE">
          <w:rPr>
            <w:noProof/>
            <w:webHidden/>
          </w:rPr>
          <w:fldChar w:fldCharType="begin"/>
        </w:r>
        <w:r w:rsidR="002534EE">
          <w:rPr>
            <w:noProof/>
            <w:webHidden/>
          </w:rPr>
          <w:instrText xml:space="preserve"> PAGEREF _Toc165844695 \h </w:instrText>
        </w:r>
        <w:r w:rsidR="002534EE">
          <w:rPr>
            <w:noProof/>
            <w:webHidden/>
          </w:rPr>
        </w:r>
        <w:r w:rsidR="002534EE">
          <w:rPr>
            <w:noProof/>
            <w:webHidden/>
          </w:rPr>
          <w:fldChar w:fldCharType="separate"/>
        </w:r>
        <w:r w:rsidR="001D141D">
          <w:rPr>
            <w:noProof/>
            <w:webHidden/>
          </w:rPr>
          <w:t>67</w:t>
        </w:r>
        <w:r w:rsidR="002534EE">
          <w:rPr>
            <w:noProof/>
            <w:webHidden/>
          </w:rPr>
          <w:fldChar w:fldCharType="end"/>
        </w:r>
      </w:hyperlink>
    </w:p>
    <w:p w14:paraId="21E3518F" w14:textId="67B1883B"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96" w:history="1">
        <w:r w:rsidR="002534EE" w:rsidRPr="008740BF">
          <w:rPr>
            <w:rStyle w:val="Hyperlink"/>
            <w:noProof/>
          </w:rPr>
          <w:t>Hình 66: Thêm địa chỉ IP hiện tại vào MongoDB Cloud</w:t>
        </w:r>
        <w:r w:rsidR="002534EE">
          <w:rPr>
            <w:noProof/>
            <w:webHidden/>
          </w:rPr>
          <w:tab/>
        </w:r>
        <w:r w:rsidR="002534EE">
          <w:rPr>
            <w:noProof/>
            <w:webHidden/>
          </w:rPr>
          <w:fldChar w:fldCharType="begin"/>
        </w:r>
        <w:r w:rsidR="002534EE">
          <w:rPr>
            <w:noProof/>
            <w:webHidden/>
          </w:rPr>
          <w:instrText xml:space="preserve"> PAGEREF _Toc165844696 \h </w:instrText>
        </w:r>
        <w:r w:rsidR="002534EE">
          <w:rPr>
            <w:noProof/>
            <w:webHidden/>
          </w:rPr>
        </w:r>
        <w:r w:rsidR="002534EE">
          <w:rPr>
            <w:noProof/>
            <w:webHidden/>
          </w:rPr>
          <w:fldChar w:fldCharType="separate"/>
        </w:r>
        <w:r w:rsidR="001D141D">
          <w:rPr>
            <w:noProof/>
            <w:webHidden/>
          </w:rPr>
          <w:t>68</w:t>
        </w:r>
        <w:r w:rsidR="002534EE">
          <w:rPr>
            <w:noProof/>
            <w:webHidden/>
          </w:rPr>
          <w:fldChar w:fldCharType="end"/>
        </w:r>
      </w:hyperlink>
    </w:p>
    <w:p w14:paraId="28BC935F" w14:textId="23B602CB"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97" w:history="1">
        <w:r w:rsidR="002534EE" w:rsidRPr="008740BF">
          <w:rPr>
            <w:rStyle w:val="Hyperlink"/>
            <w:noProof/>
          </w:rPr>
          <w:t>Hình 67: Giao diện người dùng sau khi khởi tạo xong</w:t>
        </w:r>
        <w:r w:rsidR="002534EE">
          <w:rPr>
            <w:noProof/>
            <w:webHidden/>
          </w:rPr>
          <w:tab/>
        </w:r>
        <w:r w:rsidR="002534EE">
          <w:rPr>
            <w:noProof/>
            <w:webHidden/>
          </w:rPr>
          <w:fldChar w:fldCharType="begin"/>
        </w:r>
        <w:r w:rsidR="002534EE">
          <w:rPr>
            <w:noProof/>
            <w:webHidden/>
          </w:rPr>
          <w:instrText xml:space="preserve"> PAGEREF _Toc165844697 \h </w:instrText>
        </w:r>
        <w:r w:rsidR="002534EE">
          <w:rPr>
            <w:noProof/>
            <w:webHidden/>
          </w:rPr>
        </w:r>
        <w:r w:rsidR="002534EE">
          <w:rPr>
            <w:noProof/>
            <w:webHidden/>
          </w:rPr>
          <w:fldChar w:fldCharType="separate"/>
        </w:r>
        <w:r w:rsidR="001D141D">
          <w:rPr>
            <w:noProof/>
            <w:webHidden/>
          </w:rPr>
          <w:t>68</w:t>
        </w:r>
        <w:r w:rsidR="002534EE">
          <w:rPr>
            <w:noProof/>
            <w:webHidden/>
          </w:rPr>
          <w:fldChar w:fldCharType="end"/>
        </w:r>
      </w:hyperlink>
    </w:p>
    <w:p w14:paraId="656E74BB" w14:textId="4BFCA05D"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98" w:history="1">
        <w:r w:rsidR="002534EE" w:rsidRPr="008740BF">
          <w:rPr>
            <w:rStyle w:val="Hyperlink"/>
            <w:noProof/>
          </w:rPr>
          <w:t>Hình 68: Giao diện người dùng của hệ thống</w:t>
        </w:r>
        <w:r w:rsidR="002534EE">
          <w:rPr>
            <w:noProof/>
            <w:webHidden/>
          </w:rPr>
          <w:tab/>
        </w:r>
        <w:r w:rsidR="002534EE">
          <w:rPr>
            <w:noProof/>
            <w:webHidden/>
          </w:rPr>
          <w:fldChar w:fldCharType="begin"/>
        </w:r>
        <w:r w:rsidR="002534EE">
          <w:rPr>
            <w:noProof/>
            <w:webHidden/>
          </w:rPr>
          <w:instrText xml:space="preserve"> PAGEREF _Toc165844698 \h </w:instrText>
        </w:r>
        <w:r w:rsidR="002534EE">
          <w:rPr>
            <w:noProof/>
            <w:webHidden/>
          </w:rPr>
        </w:r>
        <w:r w:rsidR="002534EE">
          <w:rPr>
            <w:noProof/>
            <w:webHidden/>
          </w:rPr>
          <w:fldChar w:fldCharType="separate"/>
        </w:r>
        <w:r w:rsidR="001D141D">
          <w:rPr>
            <w:noProof/>
            <w:webHidden/>
          </w:rPr>
          <w:t>69</w:t>
        </w:r>
        <w:r w:rsidR="002534EE">
          <w:rPr>
            <w:noProof/>
            <w:webHidden/>
          </w:rPr>
          <w:fldChar w:fldCharType="end"/>
        </w:r>
      </w:hyperlink>
    </w:p>
    <w:p w14:paraId="5981263D" w14:textId="7AC4BE8F"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699" w:history="1">
        <w:r w:rsidR="002534EE" w:rsidRPr="008740BF">
          <w:rPr>
            <w:rStyle w:val="Hyperlink"/>
            <w:noProof/>
          </w:rPr>
          <w:t>Hình 69: Giao diện khi nhận hiển thị hình ảnh sau khi nhấn nút GỬI ĐỒ</w:t>
        </w:r>
        <w:r w:rsidR="002534EE">
          <w:rPr>
            <w:noProof/>
            <w:webHidden/>
          </w:rPr>
          <w:tab/>
        </w:r>
        <w:r w:rsidR="002534EE">
          <w:rPr>
            <w:noProof/>
            <w:webHidden/>
          </w:rPr>
          <w:fldChar w:fldCharType="begin"/>
        </w:r>
        <w:r w:rsidR="002534EE">
          <w:rPr>
            <w:noProof/>
            <w:webHidden/>
          </w:rPr>
          <w:instrText xml:space="preserve"> PAGEREF _Toc165844699 \h </w:instrText>
        </w:r>
        <w:r w:rsidR="002534EE">
          <w:rPr>
            <w:noProof/>
            <w:webHidden/>
          </w:rPr>
        </w:r>
        <w:r w:rsidR="002534EE">
          <w:rPr>
            <w:noProof/>
            <w:webHidden/>
          </w:rPr>
          <w:fldChar w:fldCharType="separate"/>
        </w:r>
        <w:r w:rsidR="001D141D">
          <w:rPr>
            <w:noProof/>
            <w:webHidden/>
          </w:rPr>
          <w:t>69</w:t>
        </w:r>
        <w:r w:rsidR="002534EE">
          <w:rPr>
            <w:noProof/>
            <w:webHidden/>
          </w:rPr>
          <w:fldChar w:fldCharType="end"/>
        </w:r>
      </w:hyperlink>
    </w:p>
    <w:p w14:paraId="4AA4D91C" w14:textId="78BEF876"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700" w:history="1">
        <w:r w:rsidR="002534EE" w:rsidRPr="008740BF">
          <w:rPr>
            <w:rStyle w:val="Hyperlink"/>
            <w:noProof/>
          </w:rPr>
          <w:t>Hình 70: Giao diện khi nhận dạng được khuôn mặt trong 10 lần liên tiếp</w:t>
        </w:r>
        <w:r w:rsidR="002534EE">
          <w:rPr>
            <w:noProof/>
            <w:webHidden/>
          </w:rPr>
          <w:tab/>
        </w:r>
        <w:r w:rsidR="002534EE">
          <w:rPr>
            <w:noProof/>
            <w:webHidden/>
          </w:rPr>
          <w:fldChar w:fldCharType="begin"/>
        </w:r>
        <w:r w:rsidR="002534EE">
          <w:rPr>
            <w:noProof/>
            <w:webHidden/>
          </w:rPr>
          <w:instrText xml:space="preserve"> PAGEREF _Toc165844700 \h </w:instrText>
        </w:r>
        <w:r w:rsidR="002534EE">
          <w:rPr>
            <w:noProof/>
            <w:webHidden/>
          </w:rPr>
        </w:r>
        <w:r w:rsidR="002534EE">
          <w:rPr>
            <w:noProof/>
            <w:webHidden/>
          </w:rPr>
          <w:fldChar w:fldCharType="separate"/>
        </w:r>
        <w:r w:rsidR="001D141D">
          <w:rPr>
            <w:noProof/>
            <w:webHidden/>
          </w:rPr>
          <w:t>70</w:t>
        </w:r>
        <w:r w:rsidR="002534EE">
          <w:rPr>
            <w:noProof/>
            <w:webHidden/>
          </w:rPr>
          <w:fldChar w:fldCharType="end"/>
        </w:r>
      </w:hyperlink>
    </w:p>
    <w:p w14:paraId="3129F70B" w14:textId="56856BDE"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701" w:history="1">
        <w:r w:rsidR="002534EE" w:rsidRPr="008740BF">
          <w:rPr>
            <w:rStyle w:val="Hyperlink"/>
            <w:noProof/>
          </w:rPr>
          <w:t>Hình 71: Giao diện khi đang lưu trữ hình ảnh</w:t>
        </w:r>
        <w:r w:rsidR="002534EE">
          <w:rPr>
            <w:noProof/>
            <w:webHidden/>
          </w:rPr>
          <w:tab/>
        </w:r>
        <w:r w:rsidR="002534EE">
          <w:rPr>
            <w:noProof/>
            <w:webHidden/>
          </w:rPr>
          <w:fldChar w:fldCharType="begin"/>
        </w:r>
        <w:r w:rsidR="002534EE">
          <w:rPr>
            <w:noProof/>
            <w:webHidden/>
          </w:rPr>
          <w:instrText xml:space="preserve"> PAGEREF _Toc165844701 \h </w:instrText>
        </w:r>
        <w:r w:rsidR="002534EE">
          <w:rPr>
            <w:noProof/>
            <w:webHidden/>
          </w:rPr>
        </w:r>
        <w:r w:rsidR="002534EE">
          <w:rPr>
            <w:noProof/>
            <w:webHidden/>
          </w:rPr>
          <w:fldChar w:fldCharType="separate"/>
        </w:r>
        <w:r w:rsidR="001D141D">
          <w:rPr>
            <w:noProof/>
            <w:webHidden/>
          </w:rPr>
          <w:t>70</w:t>
        </w:r>
        <w:r w:rsidR="002534EE">
          <w:rPr>
            <w:noProof/>
            <w:webHidden/>
          </w:rPr>
          <w:fldChar w:fldCharType="end"/>
        </w:r>
      </w:hyperlink>
    </w:p>
    <w:p w14:paraId="31F71BBE" w14:textId="19AC7836"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702" w:history="1">
        <w:r w:rsidR="002534EE" w:rsidRPr="008740BF">
          <w:rPr>
            <w:rStyle w:val="Hyperlink"/>
            <w:noProof/>
          </w:rPr>
          <w:t>Hình 72: Giao diện khi đang yêu cầu người dùng nhập vân tay để lưu trữ</w:t>
        </w:r>
        <w:r w:rsidR="002534EE">
          <w:rPr>
            <w:noProof/>
            <w:webHidden/>
          </w:rPr>
          <w:tab/>
        </w:r>
        <w:r w:rsidR="002534EE">
          <w:rPr>
            <w:noProof/>
            <w:webHidden/>
          </w:rPr>
          <w:fldChar w:fldCharType="begin"/>
        </w:r>
        <w:r w:rsidR="002534EE">
          <w:rPr>
            <w:noProof/>
            <w:webHidden/>
          </w:rPr>
          <w:instrText xml:space="preserve"> PAGEREF _Toc165844702 \h </w:instrText>
        </w:r>
        <w:r w:rsidR="002534EE">
          <w:rPr>
            <w:noProof/>
            <w:webHidden/>
          </w:rPr>
        </w:r>
        <w:r w:rsidR="002534EE">
          <w:rPr>
            <w:noProof/>
            <w:webHidden/>
          </w:rPr>
          <w:fldChar w:fldCharType="separate"/>
        </w:r>
        <w:r w:rsidR="001D141D">
          <w:rPr>
            <w:noProof/>
            <w:webHidden/>
          </w:rPr>
          <w:t>71</w:t>
        </w:r>
        <w:r w:rsidR="002534EE">
          <w:rPr>
            <w:noProof/>
            <w:webHidden/>
          </w:rPr>
          <w:fldChar w:fldCharType="end"/>
        </w:r>
      </w:hyperlink>
    </w:p>
    <w:p w14:paraId="6FF00B15" w14:textId="0DC235E2"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703" w:history="1">
        <w:r w:rsidR="002534EE" w:rsidRPr="008740BF">
          <w:rPr>
            <w:rStyle w:val="Hyperlink"/>
            <w:noProof/>
          </w:rPr>
          <w:t>Hình 73: Trạng thái của mạch khi đang trong quá trình lưu trữ vân tay</w:t>
        </w:r>
        <w:r w:rsidR="002534EE">
          <w:rPr>
            <w:noProof/>
            <w:webHidden/>
          </w:rPr>
          <w:tab/>
        </w:r>
        <w:r w:rsidR="002534EE">
          <w:rPr>
            <w:noProof/>
            <w:webHidden/>
          </w:rPr>
          <w:fldChar w:fldCharType="begin"/>
        </w:r>
        <w:r w:rsidR="002534EE">
          <w:rPr>
            <w:noProof/>
            <w:webHidden/>
          </w:rPr>
          <w:instrText xml:space="preserve"> PAGEREF _Toc165844703 \h </w:instrText>
        </w:r>
        <w:r w:rsidR="002534EE">
          <w:rPr>
            <w:noProof/>
            <w:webHidden/>
          </w:rPr>
        </w:r>
        <w:r w:rsidR="002534EE">
          <w:rPr>
            <w:noProof/>
            <w:webHidden/>
          </w:rPr>
          <w:fldChar w:fldCharType="separate"/>
        </w:r>
        <w:r w:rsidR="001D141D">
          <w:rPr>
            <w:noProof/>
            <w:webHidden/>
          </w:rPr>
          <w:t>71</w:t>
        </w:r>
        <w:r w:rsidR="002534EE">
          <w:rPr>
            <w:noProof/>
            <w:webHidden/>
          </w:rPr>
          <w:fldChar w:fldCharType="end"/>
        </w:r>
      </w:hyperlink>
    </w:p>
    <w:p w14:paraId="66E61445" w14:textId="20A5CD1E"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704" w:history="1">
        <w:r w:rsidR="002534EE" w:rsidRPr="008740BF">
          <w:rPr>
            <w:rStyle w:val="Hyperlink"/>
            <w:noProof/>
          </w:rPr>
          <w:t>Hình 74: Trạng thái của mạch sau khi lưu trữ xong</w:t>
        </w:r>
        <w:r w:rsidR="002534EE">
          <w:rPr>
            <w:noProof/>
            <w:webHidden/>
          </w:rPr>
          <w:tab/>
        </w:r>
        <w:r w:rsidR="002534EE">
          <w:rPr>
            <w:noProof/>
            <w:webHidden/>
          </w:rPr>
          <w:fldChar w:fldCharType="begin"/>
        </w:r>
        <w:r w:rsidR="002534EE">
          <w:rPr>
            <w:noProof/>
            <w:webHidden/>
          </w:rPr>
          <w:instrText xml:space="preserve"> PAGEREF _Toc165844704 \h </w:instrText>
        </w:r>
        <w:r w:rsidR="002534EE">
          <w:rPr>
            <w:noProof/>
            <w:webHidden/>
          </w:rPr>
        </w:r>
        <w:r w:rsidR="002534EE">
          <w:rPr>
            <w:noProof/>
            <w:webHidden/>
          </w:rPr>
          <w:fldChar w:fldCharType="separate"/>
        </w:r>
        <w:r w:rsidR="001D141D">
          <w:rPr>
            <w:noProof/>
            <w:webHidden/>
          </w:rPr>
          <w:t>72</w:t>
        </w:r>
        <w:r w:rsidR="002534EE">
          <w:rPr>
            <w:noProof/>
            <w:webHidden/>
          </w:rPr>
          <w:fldChar w:fldCharType="end"/>
        </w:r>
      </w:hyperlink>
    </w:p>
    <w:p w14:paraId="23A48DC9" w14:textId="7DF974C4"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705" w:history="1">
        <w:r w:rsidR="002534EE" w:rsidRPr="008740BF">
          <w:rPr>
            <w:rStyle w:val="Hyperlink"/>
            <w:noProof/>
          </w:rPr>
          <w:t>Hình 75: Thông báo tủ đã mở</w:t>
        </w:r>
        <w:r w:rsidR="002534EE">
          <w:rPr>
            <w:noProof/>
            <w:webHidden/>
          </w:rPr>
          <w:tab/>
        </w:r>
        <w:r w:rsidR="002534EE">
          <w:rPr>
            <w:noProof/>
            <w:webHidden/>
          </w:rPr>
          <w:fldChar w:fldCharType="begin"/>
        </w:r>
        <w:r w:rsidR="002534EE">
          <w:rPr>
            <w:noProof/>
            <w:webHidden/>
          </w:rPr>
          <w:instrText xml:space="preserve"> PAGEREF _Toc165844705 \h </w:instrText>
        </w:r>
        <w:r w:rsidR="002534EE">
          <w:rPr>
            <w:noProof/>
            <w:webHidden/>
          </w:rPr>
        </w:r>
        <w:r w:rsidR="002534EE">
          <w:rPr>
            <w:noProof/>
            <w:webHidden/>
          </w:rPr>
          <w:fldChar w:fldCharType="separate"/>
        </w:r>
        <w:r w:rsidR="001D141D">
          <w:rPr>
            <w:noProof/>
            <w:webHidden/>
          </w:rPr>
          <w:t>72</w:t>
        </w:r>
        <w:r w:rsidR="002534EE">
          <w:rPr>
            <w:noProof/>
            <w:webHidden/>
          </w:rPr>
          <w:fldChar w:fldCharType="end"/>
        </w:r>
      </w:hyperlink>
    </w:p>
    <w:p w14:paraId="7AE00F03" w14:textId="5FC824CF"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706" w:history="1">
        <w:r w:rsidR="002534EE" w:rsidRPr="008740BF">
          <w:rPr>
            <w:rStyle w:val="Hyperlink"/>
            <w:noProof/>
          </w:rPr>
          <w:t>Hình 76: Giao diện hệ thống sau khi cập nhật là số ô tủ trống</w:t>
        </w:r>
        <w:r w:rsidR="002534EE">
          <w:rPr>
            <w:noProof/>
            <w:webHidden/>
          </w:rPr>
          <w:tab/>
        </w:r>
        <w:r w:rsidR="002534EE">
          <w:rPr>
            <w:noProof/>
            <w:webHidden/>
          </w:rPr>
          <w:fldChar w:fldCharType="begin"/>
        </w:r>
        <w:r w:rsidR="002534EE">
          <w:rPr>
            <w:noProof/>
            <w:webHidden/>
          </w:rPr>
          <w:instrText xml:space="preserve"> PAGEREF _Toc165844706 \h </w:instrText>
        </w:r>
        <w:r w:rsidR="002534EE">
          <w:rPr>
            <w:noProof/>
            <w:webHidden/>
          </w:rPr>
        </w:r>
        <w:r w:rsidR="002534EE">
          <w:rPr>
            <w:noProof/>
            <w:webHidden/>
          </w:rPr>
          <w:fldChar w:fldCharType="separate"/>
        </w:r>
        <w:r w:rsidR="001D141D">
          <w:rPr>
            <w:noProof/>
            <w:webHidden/>
          </w:rPr>
          <w:t>73</w:t>
        </w:r>
        <w:r w:rsidR="002534EE">
          <w:rPr>
            <w:noProof/>
            <w:webHidden/>
          </w:rPr>
          <w:fldChar w:fldCharType="end"/>
        </w:r>
      </w:hyperlink>
    </w:p>
    <w:p w14:paraId="00ACF2BC" w14:textId="4F9FBA81"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707" w:history="1">
        <w:r w:rsidR="002534EE" w:rsidRPr="008740BF">
          <w:rPr>
            <w:rStyle w:val="Hyperlink"/>
            <w:noProof/>
          </w:rPr>
          <w:t>Hình 77: Giao diện khi nhận hiển thị hình ảnh sau khi nhấn nút LẤY ĐỒ</w:t>
        </w:r>
        <w:r w:rsidR="002534EE">
          <w:rPr>
            <w:noProof/>
            <w:webHidden/>
          </w:rPr>
          <w:tab/>
        </w:r>
        <w:r w:rsidR="002534EE">
          <w:rPr>
            <w:noProof/>
            <w:webHidden/>
          </w:rPr>
          <w:fldChar w:fldCharType="begin"/>
        </w:r>
        <w:r w:rsidR="002534EE">
          <w:rPr>
            <w:noProof/>
            <w:webHidden/>
          </w:rPr>
          <w:instrText xml:space="preserve"> PAGEREF _Toc165844707 \h </w:instrText>
        </w:r>
        <w:r w:rsidR="002534EE">
          <w:rPr>
            <w:noProof/>
            <w:webHidden/>
          </w:rPr>
        </w:r>
        <w:r w:rsidR="002534EE">
          <w:rPr>
            <w:noProof/>
            <w:webHidden/>
          </w:rPr>
          <w:fldChar w:fldCharType="separate"/>
        </w:r>
        <w:r w:rsidR="001D141D">
          <w:rPr>
            <w:noProof/>
            <w:webHidden/>
          </w:rPr>
          <w:t>73</w:t>
        </w:r>
        <w:r w:rsidR="002534EE">
          <w:rPr>
            <w:noProof/>
            <w:webHidden/>
          </w:rPr>
          <w:fldChar w:fldCharType="end"/>
        </w:r>
      </w:hyperlink>
    </w:p>
    <w:p w14:paraId="05E8C787" w14:textId="72567758"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708" w:history="1">
        <w:r w:rsidR="002534EE" w:rsidRPr="008740BF">
          <w:rPr>
            <w:rStyle w:val="Hyperlink"/>
            <w:noProof/>
          </w:rPr>
          <w:t>Hình 78: Giao diện khi nhận dạng được khuôn mặt trong 10 lần liên tiếp</w:t>
        </w:r>
        <w:r w:rsidR="002534EE">
          <w:rPr>
            <w:noProof/>
            <w:webHidden/>
          </w:rPr>
          <w:tab/>
        </w:r>
        <w:r w:rsidR="002534EE">
          <w:rPr>
            <w:noProof/>
            <w:webHidden/>
          </w:rPr>
          <w:fldChar w:fldCharType="begin"/>
        </w:r>
        <w:r w:rsidR="002534EE">
          <w:rPr>
            <w:noProof/>
            <w:webHidden/>
          </w:rPr>
          <w:instrText xml:space="preserve"> PAGEREF _Toc165844708 \h </w:instrText>
        </w:r>
        <w:r w:rsidR="002534EE">
          <w:rPr>
            <w:noProof/>
            <w:webHidden/>
          </w:rPr>
        </w:r>
        <w:r w:rsidR="002534EE">
          <w:rPr>
            <w:noProof/>
            <w:webHidden/>
          </w:rPr>
          <w:fldChar w:fldCharType="separate"/>
        </w:r>
        <w:r w:rsidR="001D141D">
          <w:rPr>
            <w:noProof/>
            <w:webHidden/>
          </w:rPr>
          <w:t>74</w:t>
        </w:r>
        <w:r w:rsidR="002534EE">
          <w:rPr>
            <w:noProof/>
            <w:webHidden/>
          </w:rPr>
          <w:fldChar w:fldCharType="end"/>
        </w:r>
      </w:hyperlink>
    </w:p>
    <w:p w14:paraId="4E3B467B" w14:textId="3C91DC01"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709" w:history="1">
        <w:r w:rsidR="002534EE" w:rsidRPr="008740BF">
          <w:rPr>
            <w:rStyle w:val="Hyperlink"/>
            <w:noProof/>
          </w:rPr>
          <w:t>Hình 79: Giao diện khi đang so sánh hình ảnh</w:t>
        </w:r>
        <w:r w:rsidR="002534EE">
          <w:rPr>
            <w:noProof/>
            <w:webHidden/>
          </w:rPr>
          <w:tab/>
        </w:r>
        <w:r w:rsidR="002534EE">
          <w:rPr>
            <w:noProof/>
            <w:webHidden/>
          </w:rPr>
          <w:fldChar w:fldCharType="begin"/>
        </w:r>
        <w:r w:rsidR="002534EE">
          <w:rPr>
            <w:noProof/>
            <w:webHidden/>
          </w:rPr>
          <w:instrText xml:space="preserve"> PAGEREF _Toc165844709 \h </w:instrText>
        </w:r>
        <w:r w:rsidR="002534EE">
          <w:rPr>
            <w:noProof/>
            <w:webHidden/>
          </w:rPr>
        </w:r>
        <w:r w:rsidR="002534EE">
          <w:rPr>
            <w:noProof/>
            <w:webHidden/>
          </w:rPr>
          <w:fldChar w:fldCharType="separate"/>
        </w:r>
        <w:r w:rsidR="001D141D">
          <w:rPr>
            <w:noProof/>
            <w:webHidden/>
          </w:rPr>
          <w:t>74</w:t>
        </w:r>
        <w:r w:rsidR="002534EE">
          <w:rPr>
            <w:noProof/>
            <w:webHidden/>
          </w:rPr>
          <w:fldChar w:fldCharType="end"/>
        </w:r>
      </w:hyperlink>
    </w:p>
    <w:p w14:paraId="530BCA1C" w14:textId="3D216B30"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710" w:history="1">
        <w:r w:rsidR="002534EE" w:rsidRPr="008740BF">
          <w:rPr>
            <w:rStyle w:val="Hyperlink"/>
            <w:noProof/>
          </w:rPr>
          <w:t>Hình 80: Giao diện thông báo mở cửa số 1</w:t>
        </w:r>
        <w:r w:rsidR="002534EE">
          <w:rPr>
            <w:noProof/>
            <w:webHidden/>
          </w:rPr>
          <w:tab/>
        </w:r>
        <w:r w:rsidR="002534EE">
          <w:rPr>
            <w:noProof/>
            <w:webHidden/>
          </w:rPr>
          <w:fldChar w:fldCharType="begin"/>
        </w:r>
        <w:r w:rsidR="002534EE">
          <w:rPr>
            <w:noProof/>
            <w:webHidden/>
          </w:rPr>
          <w:instrText xml:space="preserve"> PAGEREF _Toc165844710 \h </w:instrText>
        </w:r>
        <w:r w:rsidR="002534EE">
          <w:rPr>
            <w:noProof/>
            <w:webHidden/>
          </w:rPr>
        </w:r>
        <w:r w:rsidR="002534EE">
          <w:rPr>
            <w:noProof/>
            <w:webHidden/>
          </w:rPr>
          <w:fldChar w:fldCharType="separate"/>
        </w:r>
        <w:r w:rsidR="001D141D">
          <w:rPr>
            <w:noProof/>
            <w:webHidden/>
          </w:rPr>
          <w:t>75</w:t>
        </w:r>
        <w:r w:rsidR="002534EE">
          <w:rPr>
            <w:noProof/>
            <w:webHidden/>
          </w:rPr>
          <w:fldChar w:fldCharType="end"/>
        </w:r>
      </w:hyperlink>
    </w:p>
    <w:p w14:paraId="06558491" w14:textId="681E5B6A"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711" w:history="1">
        <w:r w:rsidR="002534EE" w:rsidRPr="008740BF">
          <w:rPr>
            <w:rStyle w:val="Hyperlink"/>
            <w:noProof/>
          </w:rPr>
          <w:t>Hình 81: Led số 1 cập nhật trạng thái sau khi mở cửa</w:t>
        </w:r>
        <w:r w:rsidR="002534EE">
          <w:rPr>
            <w:noProof/>
            <w:webHidden/>
          </w:rPr>
          <w:tab/>
        </w:r>
        <w:r w:rsidR="002534EE">
          <w:rPr>
            <w:noProof/>
            <w:webHidden/>
          </w:rPr>
          <w:fldChar w:fldCharType="begin"/>
        </w:r>
        <w:r w:rsidR="002534EE">
          <w:rPr>
            <w:noProof/>
            <w:webHidden/>
          </w:rPr>
          <w:instrText xml:space="preserve"> PAGEREF _Toc165844711 \h </w:instrText>
        </w:r>
        <w:r w:rsidR="002534EE">
          <w:rPr>
            <w:noProof/>
            <w:webHidden/>
          </w:rPr>
        </w:r>
        <w:r w:rsidR="002534EE">
          <w:rPr>
            <w:noProof/>
            <w:webHidden/>
          </w:rPr>
          <w:fldChar w:fldCharType="separate"/>
        </w:r>
        <w:r w:rsidR="001D141D">
          <w:rPr>
            <w:noProof/>
            <w:webHidden/>
          </w:rPr>
          <w:t>75</w:t>
        </w:r>
        <w:r w:rsidR="002534EE">
          <w:rPr>
            <w:noProof/>
            <w:webHidden/>
          </w:rPr>
          <w:fldChar w:fldCharType="end"/>
        </w:r>
      </w:hyperlink>
    </w:p>
    <w:p w14:paraId="19CB73D6" w14:textId="4B5C2E9E"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712" w:history="1">
        <w:r w:rsidR="002534EE" w:rsidRPr="008740BF">
          <w:rPr>
            <w:rStyle w:val="Hyperlink"/>
            <w:noProof/>
          </w:rPr>
          <w:t>Hình 82: Giao diện hệ thống sau khi cập nhật là số ô tủ trống</w:t>
        </w:r>
        <w:r w:rsidR="002534EE">
          <w:rPr>
            <w:noProof/>
            <w:webHidden/>
          </w:rPr>
          <w:tab/>
        </w:r>
        <w:r w:rsidR="002534EE">
          <w:rPr>
            <w:noProof/>
            <w:webHidden/>
          </w:rPr>
          <w:fldChar w:fldCharType="begin"/>
        </w:r>
        <w:r w:rsidR="002534EE">
          <w:rPr>
            <w:noProof/>
            <w:webHidden/>
          </w:rPr>
          <w:instrText xml:space="preserve"> PAGEREF _Toc165844712 \h </w:instrText>
        </w:r>
        <w:r w:rsidR="002534EE">
          <w:rPr>
            <w:noProof/>
            <w:webHidden/>
          </w:rPr>
        </w:r>
        <w:r w:rsidR="002534EE">
          <w:rPr>
            <w:noProof/>
            <w:webHidden/>
          </w:rPr>
          <w:fldChar w:fldCharType="separate"/>
        </w:r>
        <w:r w:rsidR="001D141D">
          <w:rPr>
            <w:noProof/>
            <w:webHidden/>
          </w:rPr>
          <w:t>76</w:t>
        </w:r>
        <w:r w:rsidR="002534EE">
          <w:rPr>
            <w:noProof/>
            <w:webHidden/>
          </w:rPr>
          <w:fldChar w:fldCharType="end"/>
        </w:r>
      </w:hyperlink>
    </w:p>
    <w:p w14:paraId="2D27A552" w14:textId="6FA1147C"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713" w:history="1">
        <w:r w:rsidR="002534EE" w:rsidRPr="008740BF">
          <w:rPr>
            <w:rStyle w:val="Hyperlink"/>
            <w:noProof/>
          </w:rPr>
          <w:t>Hình 83: Giao diện người dùng khi hết tủ trống</w:t>
        </w:r>
        <w:r w:rsidR="002534EE">
          <w:rPr>
            <w:noProof/>
            <w:webHidden/>
          </w:rPr>
          <w:tab/>
        </w:r>
        <w:r w:rsidR="002534EE">
          <w:rPr>
            <w:noProof/>
            <w:webHidden/>
          </w:rPr>
          <w:fldChar w:fldCharType="begin"/>
        </w:r>
        <w:r w:rsidR="002534EE">
          <w:rPr>
            <w:noProof/>
            <w:webHidden/>
          </w:rPr>
          <w:instrText xml:space="preserve"> PAGEREF _Toc165844713 \h </w:instrText>
        </w:r>
        <w:r w:rsidR="002534EE">
          <w:rPr>
            <w:noProof/>
            <w:webHidden/>
          </w:rPr>
        </w:r>
        <w:r w:rsidR="002534EE">
          <w:rPr>
            <w:noProof/>
            <w:webHidden/>
          </w:rPr>
          <w:fldChar w:fldCharType="separate"/>
        </w:r>
        <w:r w:rsidR="001D141D">
          <w:rPr>
            <w:noProof/>
            <w:webHidden/>
          </w:rPr>
          <w:t>76</w:t>
        </w:r>
        <w:r w:rsidR="002534EE">
          <w:rPr>
            <w:noProof/>
            <w:webHidden/>
          </w:rPr>
          <w:fldChar w:fldCharType="end"/>
        </w:r>
      </w:hyperlink>
    </w:p>
    <w:p w14:paraId="64FE06B1" w14:textId="1F6F2617"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714" w:history="1">
        <w:r w:rsidR="002534EE" w:rsidRPr="008740BF">
          <w:rPr>
            <w:rStyle w:val="Hyperlink"/>
            <w:noProof/>
          </w:rPr>
          <w:t>Hình 84: Trạng thái của mạch khi không còn tủ trống</w:t>
        </w:r>
        <w:r w:rsidR="002534EE">
          <w:rPr>
            <w:noProof/>
            <w:webHidden/>
          </w:rPr>
          <w:tab/>
        </w:r>
        <w:r w:rsidR="002534EE">
          <w:rPr>
            <w:noProof/>
            <w:webHidden/>
          </w:rPr>
          <w:fldChar w:fldCharType="begin"/>
        </w:r>
        <w:r w:rsidR="002534EE">
          <w:rPr>
            <w:noProof/>
            <w:webHidden/>
          </w:rPr>
          <w:instrText xml:space="preserve"> PAGEREF _Toc165844714 \h </w:instrText>
        </w:r>
        <w:r w:rsidR="002534EE">
          <w:rPr>
            <w:noProof/>
            <w:webHidden/>
          </w:rPr>
        </w:r>
        <w:r w:rsidR="002534EE">
          <w:rPr>
            <w:noProof/>
            <w:webHidden/>
          </w:rPr>
          <w:fldChar w:fldCharType="separate"/>
        </w:r>
        <w:r w:rsidR="001D141D">
          <w:rPr>
            <w:noProof/>
            <w:webHidden/>
          </w:rPr>
          <w:t>77</w:t>
        </w:r>
        <w:r w:rsidR="002534EE">
          <w:rPr>
            <w:noProof/>
            <w:webHidden/>
          </w:rPr>
          <w:fldChar w:fldCharType="end"/>
        </w:r>
      </w:hyperlink>
    </w:p>
    <w:p w14:paraId="00538E38" w14:textId="6F8FC4E1"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715" w:history="1">
        <w:r w:rsidR="002534EE" w:rsidRPr="008740BF">
          <w:rPr>
            <w:rStyle w:val="Hyperlink"/>
            <w:noProof/>
          </w:rPr>
          <w:t>Hình 85: Mã nguồn của ESP32</w:t>
        </w:r>
        <w:r w:rsidR="002534EE">
          <w:rPr>
            <w:noProof/>
            <w:webHidden/>
          </w:rPr>
          <w:tab/>
        </w:r>
        <w:r w:rsidR="002534EE">
          <w:rPr>
            <w:noProof/>
            <w:webHidden/>
          </w:rPr>
          <w:fldChar w:fldCharType="begin"/>
        </w:r>
        <w:r w:rsidR="002534EE">
          <w:rPr>
            <w:noProof/>
            <w:webHidden/>
          </w:rPr>
          <w:instrText xml:space="preserve"> PAGEREF _Toc165844715 \h </w:instrText>
        </w:r>
        <w:r w:rsidR="002534EE">
          <w:rPr>
            <w:noProof/>
            <w:webHidden/>
          </w:rPr>
        </w:r>
        <w:r w:rsidR="002534EE">
          <w:rPr>
            <w:noProof/>
            <w:webHidden/>
          </w:rPr>
          <w:fldChar w:fldCharType="separate"/>
        </w:r>
        <w:r w:rsidR="001D141D">
          <w:rPr>
            <w:noProof/>
            <w:webHidden/>
          </w:rPr>
          <w:t>81</w:t>
        </w:r>
        <w:r w:rsidR="002534EE">
          <w:rPr>
            <w:noProof/>
            <w:webHidden/>
          </w:rPr>
          <w:fldChar w:fldCharType="end"/>
        </w:r>
      </w:hyperlink>
    </w:p>
    <w:p w14:paraId="2083AC9F" w14:textId="627AE7C6"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716" w:history="1">
        <w:r w:rsidR="002534EE" w:rsidRPr="008740BF">
          <w:rPr>
            <w:rStyle w:val="Hyperlink"/>
            <w:noProof/>
          </w:rPr>
          <w:t>Hình 86: Mã nguồn của ESP32-CAM</w:t>
        </w:r>
        <w:r w:rsidR="002534EE">
          <w:rPr>
            <w:noProof/>
            <w:webHidden/>
          </w:rPr>
          <w:tab/>
        </w:r>
        <w:r w:rsidR="002534EE">
          <w:rPr>
            <w:noProof/>
            <w:webHidden/>
          </w:rPr>
          <w:fldChar w:fldCharType="begin"/>
        </w:r>
        <w:r w:rsidR="002534EE">
          <w:rPr>
            <w:noProof/>
            <w:webHidden/>
          </w:rPr>
          <w:instrText xml:space="preserve"> PAGEREF _Toc165844716 \h </w:instrText>
        </w:r>
        <w:r w:rsidR="002534EE">
          <w:rPr>
            <w:noProof/>
            <w:webHidden/>
          </w:rPr>
        </w:r>
        <w:r w:rsidR="002534EE">
          <w:rPr>
            <w:noProof/>
            <w:webHidden/>
          </w:rPr>
          <w:fldChar w:fldCharType="separate"/>
        </w:r>
        <w:r w:rsidR="001D141D">
          <w:rPr>
            <w:noProof/>
            <w:webHidden/>
          </w:rPr>
          <w:t>81</w:t>
        </w:r>
        <w:r w:rsidR="002534EE">
          <w:rPr>
            <w:noProof/>
            <w:webHidden/>
          </w:rPr>
          <w:fldChar w:fldCharType="end"/>
        </w:r>
      </w:hyperlink>
    </w:p>
    <w:p w14:paraId="76822507" w14:textId="366CCD4D"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717" w:history="1">
        <w:r w:rsidR="002534EE" w:rsidRPr="008740BF">
          <w:rPr>
            <w:rStyle w:val="Hyperlink"/>
            <w:noProof/>
          </w:rPr>
          <w:t>Hình 87: Mã nguồn của Frontend</w:t>
        </w:r>
        <w:r w:rsidR="002534EE">
          <w:rPr>
            <w:noProof/>
            <w:webHidden/>
          </w:rPr>
          <w:tab/>
        </w:r>
        <w:r w:rsidR="002534EE">
          <w:rPr>
            <w:noProof/>
            <w:webHidden/>
          </w:rPr>
          <w:fldChar w:fldCharType="begin"/>
        </w:r>
        <w:r w:rsidR="002534EE">
          <w:rPr>
            <w:noProof/>
            <w:webHidden/>
          </w:rPr>
          <w:instrText xml:space="preserve"> PAGEREF _Toc165844717 \h </w:instrText>
        </w:r>
        <w:r w:rsidR="002534EE">
          <w:rPr>
            <w:noProof/>
            <w:webHidden/>
          </w:rPr>
        </w:r>
        <w:r w:rsidR="002534EE">
          <w:rPr>
            <w:noProof/>
            <w:webHidden/>
          </w:rPr>
          <w:fldChar w:fldCharType="separate"/>
        </w:r>
        <w:r w:rsidR="001D141D">
          <w:rPr>
            <w:noProof/>
            <w:webHidden/>
          </w:rPr>
          <w:t>82</w:t>
        </w:r>
        <w:r w:rsidR="002534EE">
          <w:rPr>
            <w:noProof/>
            <w:webHidden/>
          </w:rPr>
          <w:fldChar w:fldCharType="end"/>
        </w:r>
      </w:hyperlink>
    </w:p>
    <w:p w14:paraId="79D380E4" w14:textId="12B6B24A" w:rsidR="002534EE" w:rsidRDefault="00880BB4">
      <w:pPr>
        <w:pStyle w:val="TableofFigures"/>
        <w:tabs>
          <w:tab w:val="right" w:leader="dot" w:pos="9062"/>
        </w:tabs>
        <w:rPr>
          <w:rFonts w:eastAsiaTheme="minorEastAsia" w:cstheme="minorBidi"/>
          <w:b w:val="0"/>
          <w:bCs w:val="0"/>
          <w:i w:val="0"/>
          <w:iCs w:val="0"/>
          <w:noProof/>
          <w:sz w:val="22"/>
          <w:szCs w:val="22"/>
          <w:lang w:val="vi-VN" w:eastAsia="vi-VN"/>
        </w:rPr>
      </w:pPr>
      <w:hyperlink w:anchor="_Toc165844718" w:history="1">
        <w:r w:rsidR="002534EE" w:rsidRPr="008740BF">
          <w:rPr>
            <w:rStyle w:val="Hyperlink"/>
            <w:noProof/>
          </w:rPr>
          <w:t>Hình 88: Mã nguồn của Backend</w:t>
        </w:r>
        <w:r w:rsidR="002534EE">
          <w:rPr>
            <w:noProof/>
            <w:webHidden/>
          </w:rPr>
          <w:tab/>
        </w:r>
        <w:r w:rsidR="002534EE">
          <w:rPr>
            <w:noProof/>
            <w:webHidden/>
          </w:rPr>
          <w:fldChar w:fldCharType="begin"/>
        </w:r>
        <w:r w:rsidR="002534EE">
          <w:rPr>
            <w:noProof/>
            <w:webHidden/>
          </w:rPr>
          <w:instrText xml:space="preserve"> PAGEREF _Toc165844718 \h </w:instrText>
        </w:r>
        <w:r w:rsidR="002534EE">
          <w:rPr>
            <w:noProof/>
            <w:webHidden/>
          </w:rPr>
        </w:r>
        <w:r w:rsidR="002534EE">
          <w:rPr>
            <w:noProof/>
            <w:webHidden/>
          </w:rPr>
          <w:fldChar w:fldCharType="separate"/>
        </w:r>
        <w:r w:rsidR="001D141D">
          <w:rPr>
            <w:noProof/>
            <w:webHidden/>
          </w:rPr>
          <w:t>82</w:t>
        </w:r>
        <w:r w:rsidR="002534EE">
          <w:rPr>
            <w:noProof/>
            <w:webHidden/>
          </w:rPr>
          <w:fldChar w:fldCharType="end"/>
        </w:r>
      </w:hyperlink>
    </w:p>
    <w:p w14:paraId="2A630F93" w14:textId="1D562BB4" w:rsidR="001B42A2" w:rsidRDefault="0078472C" w:rsidP="00207BEC">
      <w:pPr>
        <w:rPr>
          <w:rFonts w:cs="Times New Roman"/>
          <w:sz w:val="22"/>
          <w:szCs w:val="22"/>
        </w:rPr>
      </w:pPr>
      <w:r w:rsidRPr="0008537B">
        <w:rPr>
          <w:rFonts w:cs="Times New Roman"/>
          <w:sz w:val="22"/>
          <w:szCs w:val="22"/>
        </w:rPr>
        <w:fldChar w:fldCharType="end"/>
      </w:r>
    </w:p>
    <w:p w14:paraId="22471F40" w14:textId="4951BFED" w:rsidR="00D82A67" w:rsidRPr="004C58D6" w:rsidRDefault="00AA6F3E">
      <w:pPr>
        <w:rPr>
          <w:rFonts w:cs="Times New Roman"/>
          <w:sz w:val="22"/>
          <w:szCs w:val="22"/>
        </w:rPr>
        <w:sectPr w:rsidR="00D82A67" w:rsidRPr="004C58D6" w:rsidSect="007D158F">
          <w:headerReference w:type="default" r:id="rId12"/>
          <w:footerReference w:type="default" r:id="rId13"/>
          <w:pgSz w:w="11907" w:h="16840" w:code="9"/>
          <w:pgMar w:top="1701" w:right="1134" w:bottom="1304" w:left="1701" w:header="850" w:footer="567" w:gutter="0"/>
          <w:pgNumType w:fmt="lowerRoman"/>
          <w:cols w:space="425"/>
          <w:docGrid w:linePitch="360"/>
        </w:sectPr>
      </w:pPr>
      <w:r w:rsidRPr="00F75113">
        <w:rPr>
          <w:rFonts w:cs="Times New Roman"/>
        </w:rPr>
        <w:br w:type="page"/>
      </w:r>
    </w:p>
    <w:p w14:paraId="1D86AF12" w14:textId="77777777" w:rsidR="00207BEC" w:rsidRPr="00F75113" w:rsidRDefault="002E3A83" w:rsidP="000C1E5B">
      <w:pPr>
        <w:pStyle w:val="Heading1"/>
        <w:numPr>
          <w:ilvl w:val="0"/>
          <w:numId w:val="2"/>
        </w:numPr>
        <w:rPr>
          <w:rFonts w:ascii="Times New Roman" w:hAnsi="Times New Roman" w:cs="Times New Roman"/>
          <w:lang w:val="vi-VN"/>
        </w:rPr>
      </w:pPr>
      <w:bookmarkStart w:id="0" w:name="_Toc165846289"/>
      <w:r>
        <w:rPr>
          <w:rFonts w:ascii="Times New Roman" w:hAnsi="Times New Roman" w:cs="Times New Roman"/>
        </w:rPr>
        <w:lastRenderedPageBreak/>
        <w:t>GIỚI THIỆU</w:t>
      </w:r>
      <w:bookmarkEnd w:id="0"/>
    </w:p>
    <w:p w14:paraId="52F710B1" w14:textId="44DD575A" w:rsidR="00E075A9" w:rsidRPr="00F75113" w:rsidRDefault="00E50C65" w:rsidP="00E50C65">
      <w:pPr>
        <w:pStyle w:val="Heading2"/>
        <w:rPr>
          <w:rFonts w:ascii="Times New Roman" w:hAnsi="Times New Roman" w:cs="Times New Roman"/>
          <w:lang w:eastAsia="ja-JP"/>
        </w:rPr>
      </w:pPr>
      <w:bookmarkStart w:id="1" w:name="_Toc165846290"/>
      <w:r>
        <w:rPr>
          <w:rFonts w:ascii="Times New Roman" w:hAnsi="Times New Roman" w:cs="Times New Roman"/>
          <w:lang w:eastAsia="ja-JP"/>
        </w:rPr>
        <w:t xml:space="preserve">1.1  </w:t>
      </w:r>
      <w:r w:rsidR="002E3A83">
        <w:rPr>
          <w:rFonts w:ascii="Times New Roman" w:hAnsi="Times New Roman" w:cs="Times New Roman"/>
          <w:lang w:eastAsia="ja-JP"/>
        </w:rPr>
        <w:t>T</w:t>
      </w:r>
      <w:r w:rsidR="002A6B16">
        <w:rPr>
          <w:rFonts w:ascii="Times New Roman" w:hAnsi="Times New Roman" w:cs="Times New Roman"/>
          <w:lang w:eastAsia="ja-JP"/>
        </w:rPr>
        <w:t>ổ</w:t>
      </w:r>
      <w:r w:rsidR="002E3A83">
        <w:rPr>
          <w:rFonts w:ascii="Times New Roman" w:hAnsi="Times New Roman" w:cs="Times New Roman"/>
          <w:lang w:eastAsia="ja-JP"/>
        </w:rPr>
        <w:t>ng quan</w:t>
      </w:r>
      <w:bookmarkEnd w:id="1"/>
    </w:p>
    <w:p w14:paraId="70AD20D0" w14:textId="1706CCAD" w:rsidR="00614E72" w:rsidRPr="00614E72" w:rsidRDefault="00614E72" w:rsidP="00376662">
      <w:pPr>
        <w:ind w:firstLine="720"/>
        <w:jc w:val="both"/>
        <w:rPr>
          <w:rFonts w:cs="Times New Roman"/>
          <w:lang w:eastAsia="ja-JP"/>
        </w:rPr>
      </w:pPr>
      <w:r w:rsidRPr="00614E72">
        <w:rPr>
          <w:rFonts w:cs="Times New Roman"/>
          <w:lang w:eastAsia="ja-JP"/>
        </w:rPr>
        <w:t>Đề tài "Tủ đồ thông minh sử dụng nhận diện khuôn mặt và vân tay" là một ứng dụng tiên tiến trong lĩnh vực của IoT (Internet of Things) và AI (Artificial Intelligence). Nó nhằm mục đích cung cấp một hệ thống tương tác hiện đại giữa con người và thiết bị thông minh, mang lại sự tiện lợi và an toàn cho người sử dụng.</w:t>
      </w:r>
    </w:p>
    <w:p w14:paraId="7FF1208A" w14:textId="546F561D" w:rsidR="00614E72" w:rsidRDefault="00614E72" w:rsidP="00376662">
      <w:pPr>
        <w:ind w:firstLine="720"/>
        <w:jc w:val="both"/>
        <w:rPr>
          <w:rFonts w:cs="Times New Roman"/>
          <w:lang w:eastAsia="ja-JP"/>
        </w:rPr>
      </w:pPr>
      <w:r w:rsidRPr="00614E72">
        <w:rPr>
          <w:rFonts w:cs="Times New Roman"/>
          <w:lang w:eastAsia="ja-JP"/>
        </w:rPr>
        <w:t>Trong hệ thống này, nhận diện khuôn mặt và vân tay được sử dụng như các phương tiện xác thực, cho phép người dùng truy cập vào tủ đồ một cách dễ dàng và bảo mật. Khi một người tiến đến tủ đồ</w:t>
      </w:r>
      <w:r w:rsidR="0073431A">
        <w:rPr>
          <w:rFonts w:cs="Times New Roman"/>
          <w:lang w:eastAsia="ja-JP"/>
        </w:rPr>
        <w:t xml:space="preserve"> và thao</w:t>
      </w:r>
      <w:bookmarkStart w:id="2" w:name="_GoBack"/>
      <w:bookmarkEnd w:id="2"/>
      <w:r w:rsidR="0073431A">
        <w:rPr>
          <w:rFonts w:cs="Times New Roman"/>
          <w:lang w:eastAsia="ja-JP"/>
        </w:rPr>
        <w:t xml:space="preserve"> tác với giao diện người dùng</w:t>
      </w:r>
      <w:r w:rsidRPr="00614E72">
        <w:rPr>
          <w:rFonts w:cs="Times New Roman"/>
          <w:lang w:eastAsia="ja-JP"/>
        </w:rPr>
        <w:t>, hệ thống sẽ sử dụng camera và cảm biến vân tay để xác định danh tính và quyền truy cập của họ. Sau đó, tủ đồ sẽ mở khóa để cho phép truy cập vào</w:t>
      </w:r>
      <w:r>
        <w:rPr>
          <w:rFonts w:cs="Times New Roman"/>
          <w:lang w:eastAsia="ja-JP"/>
        </w:rPr>
        <w:t xml:space="preserve"> ô tủ này</w:t>
      </w:r>
      <w:r w:rsidRPr="00614E72">
        <w:rPr>
          <w:rFonts w:cs="Times New Roman"/>
          <w:lang w:eastAsia="ja-JP"/>
        </w:rPr>
        <w:t>.</w:t>
      </w:r>
    </w:p>
    <w:p w14:paraId="762CF435" w14:textId="68528029" w:rsidR="000A5E8E" w:rsidRDefault="000A5E8E" w:rsidP="00376662">
      <w:pPr>
        <w:ind w:firstLine="720"/>
        <w:jc w:val="both"/>
        <w:rPr>
          <w:rFonts w:cs="Times New Roman"/>
          <w:lang w:eastAsia="ja-JP"/>
        </w:rPr>
      </w:pPr>
      <w:r w:rsidRPr="000A5E8E">
        <w:rPr>
          <w:rFonts w:cs="Times New Roman"/>
          <w:lang w:eastAsia="ja-JP"/>
        </w:rPr>
        <w:t>Một số mục tiêu cần nghiên cứu trong đề tài này bao gồm:</w:t>
      </w:r>
      <w:r>
        <w:rPr>
          <w:rFonts w:cs="Times New Roman"/>
          <w:lang w:eastAsia="ja-JP"/>
        </w:rPr>
        <w:t xml:space="preserve"> Nghiên cứu và ứng dụng các thuật toán nhận diện khuôn mặt và vân tay, thiết kế giao diện người dùng, nghiên cứu và triển khai các biện pháp bảo mật, tối ưu hóa hiệu suất của hệ thống thông qua việc giảm thiểu độ trễ và tăng cường khả năng xử lý của ứng dụng.</w:t>
      </w:r>
    </w:p>
    <w:p w14:paraId="6D95C1BD" w14:textId="324B440B" w:rsidR="000A5E8E" w:rsidRPr="00F75113" w:rsidRDefault="000A5E8E" w:rsidP="00376662">
      <w:pPr>
        <w:ind w:firstLine="720"/>
        <w:jc w:val="both"/>
        <w:rPr>
          <w:rFonts w:cs="Times New Roman"/>
          <w:lang w:eastAsia="ja-JP"/>
        </w:rPr>
      </w:pPr>
      <w:r w:rsidRPr="000A5E8E">
        <w:rPr>
          <w:rFonts w:cs="Times New Roman"/>
          <w:lang w:eastAsia="ja-JP"/>
        </w:rPr>
        <w:t>Nhiệm vụ cần đặt ra cho đề tài luận văn là kết hợp những yếu tố trên để xây dựng một hệ thống tủ đồ thông minh hoàn chỉnh, có khả năng nhận diện và xác thực người dùng thông qua khuôn mặt và vân tay,</w:t>
      </w:r>
      <w:r>
        <w:rPr>
          <w:rFonts w:cs="Times New Roman"/>
          <w:lang w:eastAsia="ja-JP"/>
        </w:rPr>
        <w:t xml:space="preserve"> thiết kế</w:t>
      </w:r>
      <w:r w:rsidRPr="000A5E8E">
        <w:rPr>
          <w:rFonts w:cs="Times New Roman"/>
          <w:lang w:eastAsia="ja-JP"/>
        </w:rPr>
        <w:t xml:space="preserve"> giao diện người dùng thân thiện, đồng thời đảm bảo tính bảo mật và hiệu suất của hệ thống.</w:t>
      </w:r>
    </w:p>
    <w:p w14:paraId="4C7CBA77" w14:textId="3533DBD1" w:rsidR="00305178" w:rsidRDefault="00A55B69" w:rsidP="00A55B69">
      <w:pPr>
        <w:pStyle w:val="Heading2"/>
        <w:jc w:val="both"/>
        <w:rPr>
          <w:rFonts w:ascii="Times New Roman" w:hAnsi="Times New Roman" w:cs="Times New Roman"/>
          <w:lang w:eastAsia="ja-JP"/>
        </w:rPr>
      </w:pPr>
      <w:bookmarkStart w:id="3" w:name="_Toc165846291"/>
      <w:r>
        <w:rPr>
          <w:rFonts w:ascii="Times New Roman" w:hAnsi="Times New Roman" w:cs="Times New Roman"/>
          <w:lang w:eastAsia="ja-JP"/>
        </w:rPr>
        <w:t xml:space="preserve">1.2  </w:t>
      </w:r>
      <w:r w:rsidR="00305178">
        <w:rPr>
          <w:rFonts w:ascii="Times New Roman" w:hAnsi="Times New Roman" w:cs="Times New Roman"/>
          <w:lang w:eastAsia="ja-JP"/>
        </w:rPr>
        <w:t>Tình hình nghiên cứu trong và ngoài nước</w:t>
      </w:r>
      <w:bookmarkEnd w:id="3"/>
      <w:r w:rsidR="00144CFB" w:rsidRPr="00F75113">
        <w:rPr>
          <w:rFonts w:ascii="Times New Roman" w:hAnsi="Times New Roman" w:cs="Times New Roman"/>
          <w:lang w:eastAsia="ja-JP"/>
        </w:rPr>
        <w:t xml:space="preserve"> </w:t>
      </w:r>
    </w:p>
    <w:p w14:paraId="7E6BEB58" w14:textId="77777777" w:rsidR="00376662" w:rsidRDefault="00256ED0" w:rsidP="00376662">
      <w:pPr>
        <w:pStyle w:val="ListParagraph"/>
        <w:spacing w:before="0"/>
        <w:ind w:left="0" w:firstLine="720"/>
        <w:jc w:val="both"/>
      </w:pPr>
      <w:r>
        <w:t>Trong vài năm gần đây, lĩnh vực nhận diện khuôn mặt và vân tay đã trở thành một trong những chủ đề nghiên cứu nổi bật trong cả ngành công nghiệp và cộng đồng nghiên cứu khoa học. Các nghiên cứu trong lĩnh vực này tập trung vào việc phát triển các giải pháp nhận diện thông minh, hiệu quả và an toàn để ứng dụng vào nhiều lĩnh vực khác nhau. Trên thị trường, đã xuất hiện nhiều sản phẩm và dịch vụ sử dụng công nghệ nhận diện khuôn mặt và vân tay, từ các ứng dụng bảo mật cá nhân đến các hệ thống quản lý truy cập tại các doanh nghiệp lớn.</w:t>
      </w:r>
    </w:p>
    <w:p w14:paraId="5EB23B88" w14:textId="3DABAF2B" w:rsidR="00256ED0" w:rsidRDefault="00256ED0" w:rsidP="00376662">
      <w:pPr>
        <w:pStyle w:val="ListParagraph"/>
        <w:spacing w:before="0"/>
        <w:ind w:left="0" w:firstLine="720"/>
        <w:jc w:val="both"/>
      </w:pPr>
      <w:r>
        <w:t xml:space="preserve">Nghiên cứu trong lĩnh vực này không chỉ dừng lại ở việc cải thiện độ chính xác và tốc độ nhận diện, mà còn mở rộng ra để xem xét vấn đề về bảo mật và quyền riêng tư của người dùng. Sự phát triển của công nghệ cũng đặt ra những thách thức mới, như việc xử lý dữ liệu </w:t>
      </w:r>
      <w:r>
        <w:lastRenderedPageBreak/>
        <w:t>lớn, tăng cường tính linh hoạt và đa năng của các hệ thống, và đảm bảo tính tương thích trên nhiều nền tảng và thiết bị khác nhau.</w:t>
      </w:r>
    </w:p>
    <w:p w14:paraId="4E935602" w14:textId="7695C768" w:rsidR="00256ED0" w:rsidRPr="009D4236" w:rsidRDefault="00256ED0" w:rsidP="00376662">
      <w:pPr>
        <w:pStyle w:val="ListParagraph"/>
        <w:spacing w:before="0"/>
        <w:ind w:left="0" w:firstLine="720"/>
        <w:jc w:val="both"/>
        <w:rPr>
          <w:lang w:eastAsia="ja-JP"/>
        </w:rPr>
      </w:pPr>
      <w:r>
        <w:t>Những nghiên cứu đã và đang được tiến hành trong lĩnh vực này không chỉ mang lại những kiến thức mới mẻ mà còn mở ra cơ hội cho việc ứng dụng thực tiễn và phát triển bền vững trong tương lai.</w:t>
      </w:r>
    </w:p>
    <w:p w14:paraId="31736085" w14:textId="08DFFE2B" w:rsidR="00AD67DC" w:rsidRPr="00AD67DC" w:rsidRDefault="007D4F42" w:rsidP="007D4F42">
      <w:pPr>
        <w:pStyle w:val="Heading2"/>
        <w:jc w:val="both"/>
        <w:rPr>
          <w:rFonts w:ascii="Times New Roman" w:hAnsi="Times New Roman" w:cs="Times New Roman"/>
          <w:lang w:eastAsia="ja-JP"/>
        </w:rPr>
      </w:pPr>
      <w:bookmarkStart w:id="4" w:name="_Toc165846292"/>
      <w:r>
        <w:rPr>
          <w:rFonts w:ascii="Times New Roman" w:hAnsi="Times New Roman" w:cs="Times New Roman"/>
          <w:lang w:eastAsia="ja-JP"/>
        </w:rPr>
        <w:t xml:space="preserve">1.3  </w:t>
      </w:r>
      <w:r w:rsidR="009D4236">
        <w:rPr>
          <w:rFonts w:ascii="Times New Roman" w:hAnsi="Times New Roman" w:cs="Times New Roman"/>
          <w:lang w:eastAsia="ja-JP"/>
        </w:rPr>
        <w:t>Nhiệm vụ luận văn</w:t>
      </w:r>
      <w:bookmarkEnd w:id="4"/>
    </w:p>
    <w:p w14:paraId="324A8B89" w14:textId="6CAD9E49" w:rsidR="00AD67DC" w:rsidRPr="00F75113" w:rsidRDefault="00AD67DC" w:rsidP="00376662">
      <w:pPr>
        <w:ind w:firstLine="720"/>
        <w:jc w:val="both"/>
        <w:rPr>
          <w:rFonts w:cs="Times New Roman"/>
          <w:lang w:eastAsia="ja-JP"/>
        </w:rPr>
      </w:pPr>
      <w:r>
        <w:rPr>
          <w:rFonts w:cs="Times New Roman"/>
          <w:lang w:eastAsia="ja-JP"/>
        </w:rPr>
        <w:t>Nội dung 1: Tìm hiểu về nguyên lý và các chức năng chính của ứng dụng.</w:t>
      </w:r>
    </w:p>
    <w:p w14:paraId="55351500" w14:textId="528DDF54" w:rsidR="00B26107" w:rsidRDefault="00B26107" w:rsidP="00376662">
      <w:pPr>
        <w:ind w:firstLine="720"/>
        <w:jc w:val="both"/>
        <w:rPr>
          <w:rFonts w:cs="Times New Roman"/>
          <w:lang w:eastAsia="ja-JP"/>
        </w:rPr>
      </w:pPr>
      <w:r w:rsidRPr="00F75113">
        <w:rPr>
          <w:rFonts w:cs="Times New Roman"/>
          <w:lang w:eastAsia="ja-JP"/>
        </w:rPr>
        <w:t xml:space="preserve">Nội dung </w:t>
      </w:r>
      <w:r w:rsidR="00AD67DC">
        <w:rPr>
          <w:rFonts w:cs="Times New Roman"/>
          <w:lang w:eastAsia="ja-JP"/>
        </w:rPr>
        <w:t>2</w:t>
      </w:r>
      <w:r w:rsidRPr="00F75113">
        <w:rPr>
          <w:rFonts w:cs="Times New Roman"/>
          <w:lang w:eastAsia="ja-JP"/>
        </w:rPr>
        <w:t>:</w:t>
      </w:r>
      <w:r w:rsidR="001E73D0" w:rsidRPr="00F75113">
        <w:rPr>
          <w:rFonts w:cs="Times New Roman"/>
          <w:lang w:eastAsia="ja-JP"/>
        </w:rPr>
        <w:t xml:space="preserve"> Tìm hiểu lý thuyết về</w:t>
      </w:r>
      <w:r w:rsidR="00A05AF4">
        <w:rPr>
          <w:rFonts w:cs="Times New Roman"/>
          <w:lang w:eastAsia="ja-JP"/>
        </w:rPr>
        <w:t xml:space="preserve"> giao thức</w:t>
      </w:r>
      <w:r w:rsidR="001E73D0" w:rsidRPr="00F75113">
        <w:rPr>
          <w:rFonts w:cs="Times New Roman"/>
          <w:lang w:eastAsia="ja-JP"/>
        </w:rPr>
        <w:t xml:space="preserve"> </w:t>
      </w:r>
      <w:r w:rsidR="00A05AF4">
        <w:rPr>
          <w:rFonts w:cs="Times New Roman"/>
          <w:lang w:eastAsia="ja-JP"/>
        </w:rPr>
        <w:t>w</w:t>
      </w:r>
      <w:r w:rsidR="00AD67DC">
        <w:rPr>
          <w:rFonts w:cs="Times New Roman"/>
          <w:lang w:eastAsia="ja-JP"/>
        </w:rPr>
        <w:t>ebsocket,</w:t>
      </w:r>
      <w:r w:rsidR="00A05AF4">
        <w:rPr>
          <w:rFonts w:cs="Times New Roman"/>
          <w:lang w:eastAsia="ja-JP"/>
        </w:rPr>
        <w:t xml:space="preserve"> giao thức</w:t>
      </w:r>
      <w:r w:rsidR="00AD67DC">
        <w:rPr>
          <w:rFonts w:cs="Times New Roman"/>
          <w:lang w:eastAsia="ja-JP"/>
        </w:rPr>
        <w:t xml:space="preserve"> MQTT, thuật toán nhận diện khuôn mặt trong hình ảnh, thuật toán so sánh khuôn mặt trong hai hình ảnh, database,…</w:t>
      </w:r>
    </w:p>
    <w:p w14:paraId="707381F4" w14:textId="0F98F49C" w:rsidR="00B26107" w:rsidRDefault="00B26107" w:rsidP="00376662">
      <w:pPr>
        <w:ind w:firstLine="720"/>
        <w:jc w:val="both"/>
        <w:rPr>
          <w:rFonts w:cs="Times New Roman"/>
          <w:lang w:eastAsia="ja-JP"/>
        </w:rPr>
      </w:pPr>
      <w:r w:rsidRPr="00F75113">
        <w:rPr>
          <w:rFonts w:cs="Times New Roman"/>
          <w:lang w:eastAsia="ja-JP"/>
        </w:rPr>
        <w:t xml:space="preserve">Nội dung </w:t>
      </w:r>
      <w:r w:rsidR="0000499F">
        <w:rPr>
          <w:rFonts w:cs="Times New Roman"/>
          <w:lang w:eastAsia="ja-JP"/>
        </w:rPr>
        <w:t>3</w:t>
      </w:r>
      <w:r w:rsidRPr="00F75113">
        <w:rPr>
          <w:rFonts w:cs="Times New Roman"/>
          <w:lang w:eastAsia="ja-JP"/>
        </w:rPr>
        <w:t>:</w:t>
      </w:r>
      <w:r w:rsidR="001E73D0" w:rsidRPr="00F75113">
        <w:rPr>
          <w:rFonts w:cs="Times New Roman"/>
          <w:lang w:eastAsia="ja-JP"/>
        </w:rPr>
        <w:t xml:space="preserve"> Tìm hiểu </w:t>
      </w:r>
      <w:del w:id="5" w:author="GIGABYTE" w:date="2024-05-11T22:34:00Z">
        <w:r w:rsidR="001E73D0" w:rsidRPr="00F75113" w:rsidDel="0099535E">
          <w:rPr>
            <w:rFonts w:cs="Times New Roman"/>
            <w:lang w:eastAsia="ja-JP"/>
          </w:rPr>
          <w:delText xml:space="preserve">về </w:delText>
        </w:r>
        <w:r w:rsidR="00AD67DC" w:rsidDel="0099535E">
          <w:rPr>
            <w:rFonts w:cs="Times New Roman"/>
            <w:lang w:eastAsia="ja-JP"/>
          </w:rPr>
          <w:delText>module ESP32-CAM,</w:delText>
        </w:r>
        <w:r w:rsidR="00A05AF4" w:rsidDel="0099535E">
          <w:rPr>
            <w:rFonts w:cs="Times New Roman"/>
            <w:lang w:eastAsia="ja-JP"/>
          </w:rPr>
          <w:delText xml:space="preserve"> module</w:delText>
        </w:r>
        <w:r w:rsidR="00AD67DC" w:rsidDel="0099535E">
          <w:rPr>
            <w:rFonts w:cs="Times New Roman"/>
            <w:lang w:eastAsia="ja-JP"/>
          </w:rPr>
          <w:delText xml:space="preserve"> ESP32, cảm biến vân tay R307</w:delText>
        </w:r>
      </w:del>
      <w:ins w:id="6" w:author="GIGABYTE" w:date="2024-05-11T22:34:00Z">
        <w:r w:rsidR="0099535E">
          <w:rPr>
            <w:rFonts w:cs="Times New Roman"/>
            <w:lang w:eastAsia="ja-JP"/>
          </w:rPr>
          <w:t xml:space="preserve">các MCU để từ đó chọn </w:t>
        </w:r>
      </w:ins>
      <w:ins w:id="7" w:author="GIGABYTE" w:date="2024-05-11T22:37:00Z">
        <w:r w:rsidR="0099535E">
          <w:rPr>
            <w:rFonts w:cs="Times New Roman"/>
            <w:lang w:eastAsia="ja-JP"/>
          </w:rPr>
          <w:t>ra MCU phù hợp với hệ thống. Tìm hiểu về cảm biến vân tay, camera, khóa tủ,</w:t>
        </w:r>
      </w:ins>
      <w:del w:id="8" w:author="GIGABYTE" w:date="2024-05-11T22:37:00Z">
        <w:r w:rsidR="00AD67DC" w:rsidDel="0099535E">
          <w:rPr>
            <w:rFonts w:cs="Times New Roman"/>
            <w:lang w:eastAsia="ja-JP"/>
          </w:rPr>
          <w:delText>.</w:delText>
        </w:r>
      </w:del>
      <w:ins w:id="9" w:author="GIGABYTE" w:date="2024-05-11T22:37:00Z">
        <w:r w:rsidR="0099535E">
          <w:rPr>
            <w:rFonts w:cs="Times New Roman"/>
            <w:lang w:eastAsia="ja-JP"/>
          </w:rPr>
          <w:t>…</w:t>
        </w:r>
      </w:ins>
    </w:p>
    <w:p w14:paraId="7C9D5D2D" w14:textId="0B85F30A" w:rsidR="00AD67DC" w:rsidRPr="00F75113" w:rsidRDefault="00AD67DC" w:rsidP="00376662">
      <w:pPr>
        <w:ind w:firstLine="720"/>
        <w:jc w:val="both"/>
        <w:rPr>
          <w:rFonts w:cs="Times New Roman"/>
          <w:lang w:eastAsia="ja-JP"/>
        </w:rPr>
      </w:pPr>
      <w:r w:rsidRPr="00F75113">
        <w:rPr>
          <w:rFonts w:cs="Times New Roman"/>
          <w:lang w:eastAsia="ja-JP"/>
        </w:rPr>
        <w:t xml:space="preserve">Nội dung </w:t>
      </w:r>
      <w:r w:rsidR="0000499F">
        <w:rPr>
          <w:rFonts w:cs="Times New Roman"/>
          <w:lang w:eastAsia="ja-JP"/>
        </w:rPr>
        <w:t>4</w:t>
      </w:r>
      <w:r w:rsidRPr="00F75113">
        <w:rPr>
          <w:rFonts w:cs="Times New Roman"/>
          <w:lang w:eastAsia="ja-JP"/>
        </w:rPr>
        <w:t xml:space="preserve">: Tìm hiểu về </w:t>
      </w:r>
      <w:r>
        <w:rPr>
          <w:rFonts w:cs="Times New Roman"/>
          <w:lang w:eastAsia="ja-JP"/>
        </w:rPr>
        <w:t xml:space="preserve">ngôn ngữ HTML, CSS và JavaScript để xây dựng </w:t>
      </w:r>
      <w:r w:rsidR="00F96108">
        <w:rPr>
          <w:rFonts w:cs="Times New Roman"/>
          <w:lang w:eastAsia="ja-JP"/>
        </w:rPr>
        <w:t>f</w:t>
      </w:r>
      <w:r>
        <w:rPr>
          <w:rFonts w:cs="Times New Roman"/>
          <w:lang w:eastAsia="ja-JP"/>
        </w:rPr>
        <w:t>rontend</w:t>
      </w:r>
      <w:r w:rsidR="00F96108">
        <w:rPr>
          <w:rFonts w:cs="Times New Roman"/>
          <w:lang w:eastAsia="ja-JP"/>
        </w:rPr>
        <w:t xml:space="preserve"> cho ứng dụng web</w:t>
      </w:r>
      <w:r>
        <w:rPr>
          <w:rFonts w:cs="Times New Roman"/>
          <w:lang w:eastAsia="ja-JP"/>
        </w:rPr>
        <w:t xml:space="preserve">. Tìm hiểu về ngôn ngữ Python </w:t>
      </w:r>
      <w:r w:rsidR="00F96108">
        <w:rPr>
          <w:rFonts w:cs="Times New Roman"/>
          <w:lang w:eastAsia="ja-JP"/>
        </w:rPr>
        <w:t>xây dựng</w:t>
      </w:r>
      <w:r>
        <w:rPr>
          <w:rFonts w:cs="Times New Roman"/>
          <w:lang w:eastAsia="ja-JP"/>
        </w:rPr>
        <w:t xml:space="preserve"> </w:t>
      </w:r>
      <w:r w:rsidR="00F96108" w:rsidRPr="00F96108">
        <w:rPr>
          <w:rFonts w:cs="Times New Roman"/>
          <w:lang w:eastAsia="ja-JP"/>
        </w:rPr>
        <w:t>backend cho ứng dụng</w:t>
      </w:r>
      <w:r w:rsidR="00EB735B">
        <w:rPr>
          <w:rFonts w:cs="Times New Roman"/>
          <w:lang w:eastAsia="ja-JP"/>
        </w:rPr>
        <w:t xml:space="preserve"> web</w:t>
      </w:r>
      <w:r w:rsidR="00F96108">
        <w:rPr>
          <w:rFonts w:cs="Times New Roman"/>
          <w:lang w:eastAsia="ja-JP"/>
        </w:rPr>
        <w:t>,</w:t>
      </w:r>
      <w:r w:rsidR="00F96108" w:rsidRPr="00F96108">
        <w:rPr>
          <w:rFonts w:cs="Times New Roman"/>
          <w:lang w:eastAsia="ja-JP"/>
        </w:rPr>
        <w:t xml:space="preserve"> </w:t>
      </w:r>
      <w:r w:rsidR="00423D9F">
        <w:rPr>
          <w:rFonts w:cs="Times New Roman"/>
          <w:lang w:eastAsia="ja-JP"/>
        </w:rPr>
        <w:t>giải quyết các nhiệm vụ liên quan đến database và so sánh hai hình ảnh chứa khuôn mặt.</w:t>
      </w:r>
    </w:p>
    <w:p w14:paraId="675DA3CA" w14:textId="115C31A2" w:rsidR="00D4223F" w:rsidRPr="00F75113" w:rsidRDefault="00B26107" w:rsidP="00376662">
      <w:pPr>
        <w:ind w:firstLine="720"/>
        <w:jc w:val="both"/>
        <w:rPr>
          <w:rFonts w:cs="Times New Roman"/>
          <w:lang w:eastAsia="ja-JP"/>
        </w:rPr>
      </w:pPr>
      <w:r w:rsidRPr="00F75113">
        <w:rPr>
          <w:rFonts w:cs="Times New Roman"/>
          <w:lang w:eastAsia="ja-JP"/>
        </w:rPr>
        <w:t xml:space="preserve">Nội dung </w:t>
      </w:r>
      <w:r w:rsidR="0000499F">
        <w:rPr>
          <w:rFonts w:cs="Times New Roman"/>
          <w:lang w:eastAsia="ja-JP"/>
        </w:rPr>
        <w:t>5</w:t>
      </w:r>
      <w:r w:rsidRPr="00F75113">
        <w:rPr>
          <w:rFonts w:cs="Times New Roman"/>
          <w:lang w:eastAsia="ja-JP"/>
        </w:rPr>
        <w:t>:</w:t>
      </w:r>
      <w:r w:rsidR="001E73D0" w:rsidRPr="00F75113">
        <w:rPr>
          <w:rFonts w:cs="Times New Roman"/>
          <w:lang w:eastAsia="ja-JP"/>
        </w:rPr>
        <w:t xml:space="preserve"> </w:t>
      </w:r>
      <w:r w:rsidR="00423D9F">
        <w:rPr>
          <w:rFonts w:cs="Times New Roman"/>
          <w:lang w:eastAsia="ja-JP"/>
        </w:rPr>
        <w:t xml:space="preserve">Lập trình firmware cho </w:t>
      </w:r>
      <w:del w:id="10" w:author="GIGABYTE" w:date="2024-05-11T22:38:00Z">
        <w:r w:rsidR="00423D9F" w:rsidDel="0099535E">
          <w:rPr>
            <w:rFonts w:cs="Times New Roman"/>
            <w:lang w:eastAsia="ja-JP"/>
          </w:rPr>
          <w:delText xml:space="preserve">ESP32-CAM </w:delText>
        </w:r>
      </w:del>
      <w:ins w:id="11" w:author="GIGABYTE" w:date="2024-05-11T22:38:00Z">
        <w:r w:rsidR="0099535E">
          <w:rPr>
            <w:rFonts w:cs="Times New Roman"/>
            <w:lang w:eastAsia="ja-JP"/>
          </w:rPr>
          <w:t xml:space="preserve">MCU </w:t>
        </w:r>
      </w:ins>
      <w:r w:rsidR="00423D9F">
        <w:rPr>
          <w:rFonts w:cs="Times New Roman"/>
          <w:lang w:eastAsia="ja-JP"/>
        </w:rPr>
        <w:t>để lấy hình ảnh từ camera</w:t>
      </w:r>
      <w:del w:id="12" w:author="GIGABYTE" w:date="2024-05-11T22:38:00Z">
        <w:r w:rsidR="00423D9F" w:rsidDel="0099535E">
          <w:rPr>
            <w:rFonts w:cs="Times New Roman"/>
            <w:lang w:eastAsia="ja-JP"/>
          </w:rPr>
          <w:delText xml:space="preserve"> OV2640</w:delText>
        </w:r>
      </w:del>
      <w:r w:rsidR="00423D9F">
        <w:rPr>
          <w:rFonts w:cs="Times New Roman"/>
          <w:lang w:eastAsia="ja-JP"/>
        </w:rPr>
        <w:t xml:space="preserve"> và gửi đến</w:t>
      </w:r>
      <w:r w:rsidR="000E7763">
        <w:rPr>
          <w:rFonts w:cs="Times New Roman"/>
          <w:lang w:eastAsia="ja-JP"/>
        </w:rPr>
        <w:t xml:space="preserve"> frontend</w:t>
      </w:r>
      <w:r w:rsidR="009C342A">
        <w:rPr>
          <w:rFonts w:cs="Times New Roman"/>
          <w:lang w:eastAsia="ja-JP"/>
        </w:rPr>
        <w:t xml:space="preserve"> của</w:t>
      </w:r>
      <w:r w:rsidR="00D4223F">
        <w:rPr>
          <w:rFonts w:cs="Times New Roman"/>
          <w:lang w:eastAsia="ja-JP"/>
        </w:rPr>
        <w:t xml:space="preserve"> </w:t>
      </w:r>
      <w:r w:rsidR="00EB735B">
        <w:rPr>
          <w:rFonts w:cs="Times New Roman"/>
          <w:lang w:eastAsia="ja-JP"/>
        </w:rPr>
        <w:t>ứng dụng web</w:t>
      </w:r>
      <w:ins w:id="13" w:author="GIGABYTE" w:date="2024-05-11T22:38:00Z">
        <w:r w:rsidR="0099535E">
          <w:rPr>
            <w:rFonts w:cs="Times New Roman"/>
            <w:lang w:eastAsia="ja-JP"/>
          </w:rPr>
          <w:t>,</w:t>
        </w:r>
      </w:ins>
      <w:del w:id="14" w:author="GIGABYTE" w:date="2024-05-11T22:38:00Z">
        <w:r w:rsidR="00D4223F" w:rsidDel="0099535E">
          <w:rPr>
            <w:rFonts w:cs="Times New Roman"/>
            <w:lang w:eastAsia="ja-JP"/>
          </w:rPr>
          <w:delText>.</w:delText>
        </w:r>
      </w:del>
      <w:r w:rsidR="00D4223F">
        <w:rPr>
          <w:rFonts w:cs="Times New Roman"/>
          <w:lang w:eastAsia="ja-JP"/>
        </w:rPr>
        <w:t xml:space="preserve"> </w:t>
      </w:r>
      <w:del w:id="15" w:author="GIGABYTE" w:date="2024-05-11T22:38:00Z">
        <w:r w:rsidR="00D4223F" w:rsidDel="0099535E">
          <w:rPr>
            <w:rFonts w:cs="Times New Roman"/>
            <w:lang w:eastAsia="ja-JP"/>
          </w:rPr>
          <w:delText xml:space="preserve">Lập trình firmware cho ESP32 để </w:delText>
        </w:r>
      </w:del>
      <w:r w:rsidR="00D4223F">
        <w:rPr>
          <w:rFonts w:cs="Times New Roman"/>
          <w:lang w:eastAsia="ja-JP"/>
        </w:rPr>
        <w:t xml:space="preserve">xử lý các nhiệm vụ liên quan đến cảm biến vân tay </w:t>
      </w:r>
      <w:del w:id="16" w:author="GIGABYTE" w:date="2024-05-11T22:39:00Z">
        <w:r w:rsidR="00D4223F" w:rsidDel="0099535E">
          <w:rPr>
            <w:rFonts w:cs="Times New Roman"/>
            <w:lang w:eastAsia="ja-JP"/>
          </w:rPr>
          <w:delText xml:space="preserve">R307 </w:delText>
        </w:r>
      </w:del>
      <w:r w:rsidR="00D4223F">
        <w:rPr>
          <w:rFonts w:cs="Times New Roman"/>
          <w:lang w:eastAsia="ja-JP"/>
        </w:rPr>
        <w:t xml:space="preserve">như </w:t>
      </w:r>
      <w:r w:rsidR="005C37FC">
        <w:rPr>
          <w:rFonts w:cs="Times New Roman"/>
          <w:lang w:eastAsia="ja-JP"/>
        </w:rPr>
        <w:t>thu thập</w:t>
      </w:r>
      <w:r w:rsidR="00D4223F">
        <w:rPr>
          <w:rFonts w:cs="Times New Roman"/>
          <w:lang w:eastAsia="ja-JP"/>
        </w:rPr>
        <w:t xml:space="preserve"> vân tay, so sánh vân ta</w:t>
      </w:r>
      <w:r w:rsidR="00140AA4">
        <w:rPr>
          <w:rFonts w:cs="Times New Roman"/>
          <w:lang w:eastAsia="ja-JP"/>
        </w:rPr>
        <w:t xml:space="preserve">y và điều khiển </w:t>
      </w:r>
      <w:ins w:id="17" w:author="GIGABYTE" w:date="2024-05-11T22:39:00Z">
        <w:r w:rsidR="0099535E">
          <w:rPr>
            <w:rFonts w:cs="Times New Roman"/>
            <w:lang w:eastAsia="ja-JP"/>
          </w:rPr>
          <w:t>các tủ</w:t>
        </w:r>
      </w:ins>
      <w:del w:id="18" w:author="GIGABYTE" w:date="2024-05-11T22:39:00Z">
        <w:r w:rsidR="00BA0C8A" w:rsidDel="0099535E">
          <w:rPr>
            <w:rFonts w:cs="Times New Roman"/>
            <w:lang w:eastAsia="ja-JP"/>
          </w:rPr>
          <w:delText>led</w:delText>
        </w:r>
      </w:del>
      <w:r w:rsidR="00140AA4">
        <w:rPr>
          <w:rFonts w:cs="Times New Roman"/>
          <w:lang w:eastAsia="ja-JP"/>
        </w:rPr>
        <w:t xml:space="preserve"> của</w:t>
      </w:r>
      <w:del w:id="19" w:author="GIGABYTE" w:date="2024-05-11T22:39:00Z">
        <w:r w:rsidR="00140AA4" w:rsidDel="0099535E">
          <w:rPr>
            <w:rFonts w:cs="Times New Roman"/>
            <w:lang w:eastAsia="ja-JP"/>
          </w:rPr>
          <w:delText xml:space="preserve"> tủ</w:delText>
        </w:r>
      </w:del>
      <w:ins w:id="20" w:author="GIGABYTE" w:date="2024-05-11T22:39:00Z">
        <w:r w:rsidR="0099535E">
          <w:rPr>
            <w:rFonts w:cs="Times New Roman"/>
            <w:lang w:eastAsia="ja-JP"/>
          </w:rPr>
          <w:t xml:space="preserve"> hệ thống</w:t>
        </w:r>
      </w:ins>
      <w:r w:rsidR="00D4223F">
        <w:rPr>
          <w:rFonts w:cs="Times New Roman"/>
          <w:lang w:eastAsia="ja-JP"/>
        </w:rPr>
        <w:t>.</w:t>
      </w:r>
    </w:p>
    <w:p w14:paraId="2650D5C8" w14:textId="77777777" w:rsidR="006B1A12" w:rsidRDefault="006B1A12" w:rsidP="00376662">
      <w:pPr>
        <w:jc w:val="both"/>
        <w:rPr>
          <w:rFonts w:eastAsiaTheme="majorEastAsia" w:cs="Times New Roman"/>
          <w:b/>
          <w:bCs/>
          <w:color w:val="365F91" w:themeColor="accent1" w:themeShade="BF"/>
          <w:sz w:val="28"/>
          <w:szCs w:val="28"/>
        </w:rPr>
      </w:pPr>
      <w:r>
        <w:rPr>
          <w:rFonts w:cs="Times New Roman"/>
        </w:rPr>
        <w:br w:type="page"/>
      </w:r>
    </w:p>
    <w:p w14:paraId="27BB065F" w14:textId="5AA5D107" w:rsidR="00B26107" w:rsidRPr="00F75113" w:rsidRDefault="009D4236" w:rsidP="000C1E5B">
      <w:pPr>
        <w:pStyle w:val="Heading1"/>
        <w:numPr>
          <w:ilvl w:val="0"/>
          <w:numId w:val="2"/>
        </w:numPr>
        <w:jc w:val="both"/>
        <w:rPr>
          <w:rFonts w:ascii="Times New Roman" w:hAnsi="Times New Roman" w:cs="Times New Roman"/>
        </w:rPr>
      </w:pPr>
      <w:bookmarkStart w:id="21" w:name="_Toc165846293"/>
      <w:r>
        <w:rPr>
          <w:rFonts w:ascii="Times New Roman" w:hAnsi="Times New Roman" w:cs="Times New Roman"/>
        </w:rPr>
        <w:lastRenderedPageBreak/>
        <w:t>LÝ THUYẾT</w:t>
      </w:r>
      <w:bookmarkEnd w:id="21"/>
      <w:r w:rsidR="001E73D0" w:rsidRPr="00F75113">
        <w:rPr>
          <w:rFonts w:ascii="Times New Roman" w:hAnsi="Times New Roman" w:cs="Times New Roman"/>
        </w:rPr>
        <w:t xml:space="preserve"> </w:t>
      </w:r>
    </w:p>
    <w:p w14:paraId="5E59F1CC" w14:textId="019C6127" w:rsidR="00D4223F" w:rsidRDefault="00D4223F" w:rsidP="00376662">
      <w:pPr>
        <w:pStyle w:val="Heading2"/>
        <w:jc w:val="both"/>
      </w:pPr>
      <w:bookmarkStart w:id="22" w:name="_Toc165846294"/>
      <w:r>
        <w:t>2.1</w:t>
      </w:r>
      <w:r w:rsidR="00140AA4">
        <w:t xml:space="preserve"> </w:t>
      </w:r>
      <w:r>
        <w:t xml:space="preserve"> Node MCU ESP32</w:t>
      </w:r>
      <w:r w:rsidR="00F90731">
        <w:t xml:space="preserve"> – WROOM32</w:t>
      </w:r>
      <w:bookmarkEnd w:id="22"/>
    </w:p>
    <w:p w14:paraId="3F430753" w14:textId="1F26A967" w:rsidR="00AC3BCD" w:rsidRDefault="00AC3BCD" w:rsidP="00376662">
      <w:pPr>
        <w:pStyle w:val="Heading3"/>
        <w:jc w:val="both"/>
      </w:pPr>
      <w:bookmarkStart w:id="23" w:name="_Toc165846295"/>
      <w:r>
        <w:t>2.1.1</w:t>
      </w:r>
      <w:r w:rsidR="00BE6E8A">
        <w:t xml:space="preserve"> </w:t>
      </w:r>
      <w:r>
        <w:t xml:space="preserve"> Giới thiệu</w:t>
      </w:r>
      <w:r w:rsidR="006718E8">
        <w:t xml:space="preserve"> ESP32 kit</w:t>
      </w:r>
      <w:bookmarkEnd w:id="23"/>
    </w:p>
    <w:p w14:paraId="0B2DF787" w14:textId="77777777" w:rsidR="00333952" w:rsidRDefault="00333952" w:rsidP="00376662">
      <w:pPr>
        <w:keepNext/>
        <w:ind w:firstLine="720"/>
        <w:jc w:val="both"/>
      </w:pPr>
      <w:r w:rsidRPr="00333952">
        <w:t>ESP32 là một series các vi điều khiển trên một vi mạch giá rẻ, năng lượng thấp có hỗ trợ WiFi và dual-mode Bluetooth. Dòng ESP32 sử dụng bộ vi xử lý Tensilica Xtensa LX6 ở cả hai biến thể lõi kép và lõi đơn, và bao gồm các công tắc antenna tích hợp, RF balun, bộ khuếch đại công suất, bộ khuếch đại thu nhiễu thấp, bộ lọc và module quản lý năng lượng. ESP32 được chế tạo và phát triển bởi Espressif Systems, một công ty Trung Quốc có trụ sở tại Thượng Hải, và được sản xuất bởi TSMC bằng cách sử dụng công nghệ 40 nm. ESP32 là</w:t>
      </w:r>
      <w:r>
        <w:t xml:space="preserve"> </w:t>
      </w:r>
      <w:r w:rsidRPr="00333952">
        <w:t>sản phẩm kế thừa từ vi điều khiển ESP8266</w:t>
      </w:r>
      <w:r>
        <w:t>.</w:t>
      </w:r>
    </w:p>
    <w:p w14:paraId="5B775E4D" w14:textId="0D337C23" w:rsidR="00F90731" w:rsidRDefault="00F90731" w:rsidP="00376662">
      <w:pPr>
        <w:keepNext/>
        <w:ind w:firstLine="720"/>
        <w:jc w:val="center"/>
      </w:pPr>
      <w:r>
        <w:rPr>
          <w:noProof/>
        </w:rPr>
        <w:drawing>
          <wp:inline distT="0" distB="0" distL="0" distR="0" wp14:anchorId="4B387827" wp14:editId="5153275B">
            <wp:extent cx="2567424" cy="2165299"/>
            <wp:effectExtent l="0" t="0" r="4445" b="6985"/>
            <wp:docPr id="1" name="Picture 1" descr="A small electronic device with a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mall electronic device with a chip&#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605703" cy="2197583"/>
                    </a:xfrm>
                    <a:prstGeom prst="rect">
                      <a:avLst/>
                    </a:prstGeom>
                  </pic:spPr>
                </pic:pic>
              </a:graphicData>
            </a:graphic>
          </wp:inline>
        </w:drawing>
      </w:r>
    </w:p>
    <w:p w14:paraId="13292450" w14:textId="17D931EE" w:rsidR="00F90731" w:rsidRDefault="00F90731" w:rsidP="00376662">
      <w:pPr>
        <w:pStyle w:val="Caption"/>
      </w:pPr>
      <w:bookmarkStart w:id="24" w:name="_Toc165844631"/>
      <w:r>
        <w:t xml:space="preserve">Hình </w:t>
      </w:r>
      <w:fldSimple w:instr=" SEQ Hình \* ARABIC ">
        <w:r w:rsidR="001D141D">
          <w:rPr>
            <w:noProof/>
          </w:rPr>
          <w:t>1</w:t>
        </w:r>
      </w:fldSimple>
      <w:r>
        <w:t xml:space="preserve">: </w:t>
      </w:r>
      <w:r w:rsidRPr="005723CD">
        <w:rPr>
          <w:iCs/>
        </w:rPr>
        <w:t>Module ESP-WROOM32</w:t>
      </w:r>
      <w:bookmarkEnd w:id="24"/>
    </w:p>
    <w:p w14:paraId="64186291" w14:textId="77777777" w:rsidR="00F90731" w:rsidRDefault="00F90731" w:rsidP="00376662">
      <w:pPr>
        <w:pStyle w:val="Caption"/>
        <w:keepNext/>
      </w:pPr>
      <w:r>
        <w:rPr>
          <w:noProof/>
        </w:rPr>
        <w:drawing>
          <wp:inline distT="0" distB="0" distL="0" distR="0" wp14:anchorId="4EE85EA6" wp14:editId="7BA3EE50">
            <wp:extent cx="2484627" cy="2472537"/>
            <wp:effectExtent l="0" t="0" r="0" b="4445"/>
            <wp:docPr id="7" name="Picture 7"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up of a circuit board&#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496570" cy="2484422"/>
                    </a:xfrm>
                    <a:prstGeom prst="rect">
                      <a:avLst/>
                    </a:prstGeom>
                  </pic:spPr>
                </pic:pic>
              </a:graphicData>
            </a:graphic>
          </wp:inline>
        </w:drawing>
      </w:r>
    </w:p>
    <w:p w14:paraId="35DD3D8B" w14:textId="4A2F555F" w:rsidR="00F90731" w:rsidRDefault="00F90731" w:rsidP="00376662">
      <w:pPr>
        <w:pStyle w:val="Caption"/>
      </w:pPr>
      <w:bookmarkStart w:id="25" w:name="_Toc165844632"/>
      <w:r>
        <w:t xml:space="preserve">Hình </w:t>
      </w:r>
      <w:fldSimple w:instr=" SEQ Hình \* ARABIC ">
        <w:r w:rsidR="001D141D">
          <w:rPr>
            <w:noProof/>
          </w:rPr>
          <w:t>2</w:t>
        </w:r>
      </w:fldSimple>
      <w:r>
        <w:t xml:space="preserve">: </w:t>
      </w:r>
      <w:r w:rsidRPr="005723CD">
        <w:rPr>
          <w:iCs/>
        </w:rPr>
        <w:t>Cấu tạo bên trong ESP -WROOM32</w:t>
      </w:r>
      <w:bookmarkEnd w:id="25"/>
    </w:p>
    <w:p w14:paraId="7B50D845" w14:textId="77777777" w:rsidR="005C3001" w:rsidRDefault="005C3001">
      <w:r>
        <w:br w:type="page"/>
      </w:r>
    </w:p>
    <w:p w14:paraId="56431BCE" w14:textId="6D915403" w:rsidR="00F90731" w:rsidRDefault="00333952" w:rsidP="00376662">
      <w:pPr>
        <w:jc w:val="both"/>
      </w:pPr>
      <w:r w:rsidRPr="00333952">
        <w:lastRenderedPageBreak/>
        <w:t>Các tính năng của ESP32 bao gồm:</w:t>
      </w:r>
    </w:p>
    <w:p w14:paraId="7CC9F226" w14:textId="77777777" w:rsidR="00333952" w:rsidRDefault="00333952" w:rsidP="000C1E5B">
      <w:pPr>
        <w:pStyle w:val="ListParagraph"/>
        <w:numPr>
          <w:ilvl w:val="0"/>
          <w:numId w:val="16"/>
        </w:numPr>
        <w:jc w:val="both"/>
      </w:pPr>
      <w:r>
        <w:t>Bộ xử lý:</w:t>
      </w:r>
    </w:p>
    <w:p w14:paraId="52FF796B" w14:textId="77777777" w:rsidR="00333952" w:rsidRDefault="00333952" w:rsidP="000C1E5B">
      <w:pPr>
        <w:pStyle w:val="ListParagraph"/>
        <w:numPr>
          <w:ilvl w:val="1"/>
          <w:numId w:val="16"/>
        </w:numPr>
        <w:jc w:val="both"/>
      </w:pPr>
      <w:r>
        <w:t>CPU: Bộ vi xử lý Xtensa lõi kép (hoặc lõi đơn) 32-bit LX6, hoạt động ở tần số 240 MHz (160 MHz cho ESP32-S0WD và ESP32-U4WDH) và hoạt động ở tối đa 600 MIPS (200 MIPS với ESP32-S0WD/ESP32-U4WDH).</w:t>
      </w:r>
    </w:p>
    <w:p w14:paraId="722F3EDE" w14:textId="77777777" w:rsidR="00333952" w:rsidRDefault="00333952" w:rsidP="000C1E5B">
      <w:pPr>
        <w:pStyle w:val="ListParagraph"/>
        <w:numPr>
          <w:ilvl w:val="1"/>
          <w:numId w:val="16"/>
        </w:numPr>
        <w:jc w:val="both"/>
      </w:pPr>
      <w:r>
        <w:t>Bộ đồng xử lý (co-processor) công suất cực thấp (Ultra low power, viết tắt: ULP) hỗ trợ việc đọc ADC và các ngoại vi khi bộ xử lý chính (main processor) vào chế độ deep sleep.</w:t>
      </w:r>
    </w:p>
    <w:p w14:paraId="1AF0FD3A" w14:textId="77777777" w:rsidR="00333952" w:rsidRDefault="00333952" w:rsidP="000C1E5B">
      <w:pPr>
        <w:pStyle w:val="ListParagraph"/>
        <w:numPr>
          <w:ilvl w:val="0"/>
          <w:numId w:val="16"/>
        </w:numPr>
        <w:jc w:val="both"/>
      </w:pPr>
      <w:r>
        <w:t>Hệ thống xung nhịp: CPU Clock, RTC Clock và Audio PLL Clock.</w:t>
      </w:r>
    </w:p>
    <w:p w14:paraId="371EAF73" w14:textId="77777777" w:rsidR="00333952" w:rsidRDefault="00333952" w:rsidP="000C1E5B">
      <w:pPr>
        <w:pStyle w:val="ListParagraph"/>
        <w:numPr>
          <w:ilvl w:val="0"/>
          <w:numId w:val="16"/>
        </w:numPr>
        <w:jc w:val="both"/>
      </w:pPr>
      <w:r>
        <w:t>Bộ nhớ nội:</w:t>
      </w:r>
    </w:p>
    <w:p w14:paraId="74504320" w14:textId="77777777" w:rsidR="00333952" w:rsidRDefault="00333952" w:rsidP="000C1E5B">
      <w:pPr>
        <w:pStyle w:val="ListParagraph"/>
        <w:numPr>
          <w:ilvl w:val="1"/>
          <w:numId w:val="16"/>
        </w:numPr>
        <w:jc w:val="both"/>
      </w:pPr>
      <w:r>
        <w:t>448 KB bộ nhớ ROM cho việc booting và các tính năng lõi</w:t>
      </w:r>
    </w:p>
    <w:p w14:paraId="41A92FE6" w14:textId="13D52DF1" w:rsidR="00333952" w:rsidRDefault="00333952" w:rsidP="000C1E5B">
      <w:pPr>
        <w:pStyle w:val="ListParagraph"/>
        <w:numPr>
          <w:ilvl w:val="1"/>
          <w:numId w:val="16"/>
        </w:numPr>
        <w:jc w:val="both"/>
      </w:pPr>
      <w:r>
        <w:t>520 KB bộ nhớ SRAM trên chip cho dữ liệu và tập lệnh</w:t>
      </w:r>
    </w:p>
    <w:p w14:paraId="5FEB9640" w14:textId="77777777" w:rsidR="00333952" w:rsidRDefault="00333952" w:rsidP="000C1E5B">
      <w:pPr>
        <w:pStyle w:val="ListParagraph"/>
        <w:numPr>
          <w:ilvl w:val="0"/>
          <w:numId w:val="16"/>
        </w:numPr>
        <w:jc w:val="both"/>
      </w:pPr>
      <w:r>
        <w:t>Kết nối không dây:</w:t>
      </w:r>
    </w:p>
    <w:p w14:paraId="71372CF3" w14:textId="77777777" w:rsidR="00333952" w:rsidRDefault="00333952" w:rsidP="000C1E5B">
      <w:pPr>
        <w:pStyle w:val="ListParagraph"/>
        <w:numPr>
          <w:ilvl w:val="1"/>
          <w:numId w:val="16"/>
        </w:numPr>
        <w:jc w:val="both"/>
      </w:pPr>
      <w:r>
        <w:t>Wi-Fi: 802.11 b/g/n</w:t>
      </w:r>
    </w:p>
    <w:p w14:paraId="169EFE65" w14:textId="5617FC4E" w:rsidR="00333952" w:rsidRDefault="00333952" w:rsidP="000C1E5B">
      <w:pPr>
        <w:pStyle w:val="ListParagraph"/>
        <w:numPr>
          <w:ilvl w:val="1"/>
          <w:numId w:val="16"/>
        </w:numPr>
        <w:jc w:val="both"/>
      </w:pPr>
      <w:r>
        <w:t>Bluetooth: v4.2 BR/EDR và BLE (chia sẻ sóng vô tuyến với Wi-Fi)</w:t>
      </w:r>
    </w:p>
    <w:p w14:paraId="18D2E9C5" w14:textId="77777777" w:rsidR="00333952" w:rsidRDefault="00333952" w:rsidP="000C1E5B">
      <w:pPr>
        <w:pStyle w:val="ListParagraph"/>
        <w:numPr>
          <w:ilvl w:val="0"/>
          <w:numId w:val="16"/>
        </w:numPr>
        <w:jc w:val="both"/>
      </w:pPr>
      <w:r>
        <w:t>34 GPIO pad vật lý với các ngoại vi:</w:t>
      </w:r>
    </w:p>
    <w:p w14:paraId="2029EE12" w14:textId="77777777" w:rsidR="00333952" w:rsidRDefault="00333952" w:rsidP="000C1E5B">
      <w:pPr>
        <w:pStyle w:val="ListParagraph"/>
        <w:numPr>
          <w:ilvl w:val="1"/>
          <w:numId w:val="16"/>
        </w:numPr>
        <w:jc w:val="both"/>
      </w:pPr>
      <w:r>
        <w:t>ADC SAR 12 bit, 18 kênh</w:t>
      </w:r>
    </w:p>
    <w:p w14:paraId="41DE3F97" w14:textId="77777777" w:rsidR="00333952" w:rsidRDefault="00333952" w:rsidP="000C1E5B">
      <w:pPr>
        <w:pStyle w:val="ListParagraph"/>
        <w:numPr>
          <w:ilvl w:val="1"/>
          <w:numId w:val="16"/>
        </w:numPr>
        <w:jc w:val="both"/>
      </w:pPr>
      <w:r>
        <w:t>DAC 2 × 8-bit</w:t>
      </w:r>
    </w:p>
    <w:p w14:paraId="2F89EBDC" w14:textId="77777777" w:rsidR="00333952" w:rsidRDefault="00333952" w:rsidP="000C1E5B">
      <w:pPr>
        <w:pStyle w:val="ListParagraph"/>
        <w:numPr>
          <w:ilvl w:val="1"/>
          <w:numId w:val="16"/>
        </w:numPr>
        <w:jc w:val="both"/>
      </w:pPr>
      <w:r>
        <w:t>10 cảm biến cảm ứng (touch sensor) (GPIO cảm ứng điện dung)</w:t>
      </w:r>
    </w:p>
    <w:p w14:paraId="2A44F8C5" w14:textId="77777777" w:rsidR="00333952" w:rsidRDefault="00333952" w:rsidP="000C1E5B">
      <w:pPr>
        <w:pStyle w:val="ListParagraph"/>
        <w:numPr>
          <w:ilvl w:val="1"/>
          <w:numId w:val="16"/>
        </w:numPr>
        <w:jc w:val="both"/>
      </w:pPr>
      <w:r>
        <w:t>3 SPI (SPI, HSPI và VSPI) hoạt động ở cả 2 chế độ master/slave. Module ESP32 hỗ trợ 4 ngoại vi SPI với SPI0 và SPI1 kết nối đến bộ nhớ flash của ESP32 còn SPI2 và SPI3 tương ứng với HSPI và VSPI. Các GPIO đều có thể được dùng để triển khai HSPI và VSPI.</w:t>
      </w:r>
    </w:p>
    <w:p w14:paraId="7AA49AC7" w14:textId="77777777" w:rsidR="00333952" w:rsidRDefault="00333952" w:rsidP="000C1E5B">
      <w:pPr>
        <w:pStyle w:val="ListParagraph"/>
        <w:numPr>
          <w:ilvl w:val="1"/>
          <w:numId w:val="16"/>
        </w:numPr>
        <w:jc w:val="both"/>
      </w:pPr>
      <w:r>
        <w:t>2 I²S</w:t>
      </w:r>
    </w:p>
    <w:p w14:paraId="51A40A69" w14:textId="77777777" w:rsidR="00333952" w:rsidRDefault="00333952" w:rsidP="000C1E5B">
      <w:pPr>
        <w:pStyle w:val="ListParagraph"/>
        <w:numPr>
          <w:ilvl w:val="1"/>
          <w:numId w:val="16"/>
        </w:numPr>
        <w:jc w:val="both"/>
      </w:pPr>
      <w:r>
        <w:t>2 I²C, hoạt động được ở cả chế độ master và slave, với chế độ Standard mode (100 Kbit/s) và Fast mode (400 Kbit/s). Hỗ trợ 2 chế độ định địa chỉ là 7-bit và 10-bit.[12] Các GPIO đều có thể được dùng để triển khai I²C.</w:t>
      </w:r>
    </w:p>
    <w:p w14:paraId="4B95013F" w14:textId="77777777" w:rsidR="00333952" w:rsidRDefault="00333952" w:rsidP="000C1E5B">
      <w:pPr>
        <w:pStyle w:val="ListParagraph"/>
        <w:numPr>
          <w:ilvl w:val="1"/>
          <w:numId w:val="16"/>
        </w:numPr>
        <w:jc w:val="both"/>
      </w:pPr>
      <w:r>
        <w:t>3 UART (UART0, UART1, UART2) với tốc độ lên đến 5 Mbps</w:t>
      </w:r>
    </w:p>
    <w:p w14:paraId="759A9731" w14:textId="77777777" w:rsidR="00333952" w:rsidRDefault="00333952" w:rsidP="000C1E5B">
      <w:pPr>
        <w:pStyle w:val="ListParagraph"/>
        <w:numPr>
          <w:ilvl w:val="1"/>
          <w:numId w:val="16"/>
        </w:numPr>
        <w:jc w:val="both"/>
      </w:pPr>
      <w:r>
        <w:t>SD/SDIO/CE-ATA/MMC/eMMC host controller</w:t>
      </w:r>
    </w:p>
    <w:p w14:paraId="0432BBA5" w14:textId="77777777" w:rsidR="00333952" w:rsidRDefault="00333952" w:rsidP="000C1E5B">
      <w:pPr>
        <w:pStyle w:val="ListParagraph"/>
        <w:numPr>
          <w:ilvl w:val="1"/>
          <w:numId w:val="16"/>
        </w:numPr>
        <w:jc w:val="both"/>
      </w:pPr>
      <w:r>
        <w:t>SDIO/SPI slave controller</w:t>
      </w:r>
    </w:p>
    <w:p w14:paraId="5F258299" w14:textId="77777777" w:rsidR="00333952" w:rsidRDefault="00333952" w:rsidP="000C1E5B">
      <w:pPr>
        <w:pStyle w:val="ListParagraph"/>
        <w:numPr>
          <w:ilvl w:val="1"/>
          <w:numId w:val="16"/>
        </w:numPr>
        <w:jc w:val="both"/>
      </w:pPr>
      <w:r>
        <w:t>Ethernet MAC interface cho DMA và IEEE 1588 Precision Time Protocol</w:t>
      </w:r>
    </w:p>
    <w:p w14:paraId="11C0B11F" w14:textId="77777777" w:rsidR="00333952" w:rsidRDefault="00333952" w:rsidP="000C1E5B">
      <w:pPr>
        <w:pStyle w:val="ListParagraph"/>
        <w:numPr>
          <w:ilvl w:val="1"/>
          <w:numId w:val="16"/>
        </w:numPr>
        <w:jc w:val="both"/>
      </w:pPr>
      <w:r>
        <w:t>CAN bus 2.0</w:t>
      </w:r>
    </w:p>
    <w:p w14:paraId="02B3E82B" w14:textId="77777777" w:rsidR="00333952" w:rsidRDefault="00333952" w:rsidP="000C1E5B">
      <w:pPr>
        <w:pStyle w:val="ListParagraph"/>
        <w:numPr>
          <w:ilvl w:val="1"/>
          <w:numId w:val="16"/>
        </w:numPr>
        <w:jc w:val="both"/>
      </w:pPr>
      <w:r>
        <w:t>Bộ điều khiển hồng ngoại từ xa (TX/RX, lên đến 8 kênh)</w:t>
      </w:r>
    </w:p>
    <w:p w14:paraId="055CF666" w14:textId="77777777" w:rsidR="00333952" w:rsidRDefault="00333952" w:rsidP="000C1E5B">
      <w:pPr>
        <w:pStyle w:val="ListParagraph"/>
        <w:numPr>
          <w:ilvl w:val="1"/>
          <w:numId w:val="16"/>
        </w:numPr>
        <w:jc w:val="both"/>
      </w:pPr>
      <w:r>
        <w:lastRenderedPageBreak/>
        <w:t>PWM cho điều khiển động cơ</w:t>
      </w:r>
    </w:p>
    <w:p w14:paraId="3F0AB9EE" w14:textId="77777777" w:rsidR="00333952" w:rsidRDefault="00333952" w:rsidP="000C1E5B">
      <w:pPr>
        <w:pStyle w:val="ListParagraph"/>
        <w:numPr>
          <w:ilvl w:val="1"/>
          <w:numId w:val="16"/>
        </w:numPr>
        <w:jc w:val="both"/>
      </w:pPr>
      <w:r>
        <w:t>LED PWM (lên đến 16 kênh)</w:t>
      </w:r>
    </w:p>
    <w:p w14:paraId="76F41595" w14:textId="77777777" w:rsidR="00333952" w:rsidRDefault="00333952" w:rsidP="000C1E5B">
      <w:pPr>
        <w:pStyle w:val="ListParagraph"/>
        <w:numPr>
          <w:ilvl w:val="1"/>
          <w:numId w:val="16"/>
        </w:numPr>
        <w:jc w:val="both"/>
      </w:pPr>
      <w:r>
        <w:t>Cảm biến hiệu ứng Hall</w:t>
      </w:r>
    </w:p>
    <w:p w14:paraId="02132FC2" w14:textId="77777777" w:rsidR="00333952" w:rsidRDefault="00333952" w:rsidP="000C1E5B">
      <w:pPr>
        <w:pStyle w:val="ListParagraph"/>
        <w:numPr>
          <w:ilvl w:val="1"/>
          <w:numId w:val="16"/>
        </w:numPr>
        <w:jc w:val="both"/>
      </w:pPr>
      <w:r>
        <w:t>Bộ tiền khuếch đại analog công suất cực thấp (Ultra low power analog pre-amplifier)</w:t>
      </w:r>
    </w:p>
    <w:p w14:paraId="5EC95078" w14:textId="77777777" w:rsidR="00333952" w:rsidRDefault="00333952" w:rsidP="000C1E5B">
      <w:pPr>
        <w:pStyle w:val="ListParagraph"/>
        <w:numPr>
          <w:ilvl w:val="0"/>
          <w:numId w:val="16"/>
        </w:numPr>
        <w:jc w:val="both"/>
      </w:pPr>
      <w:r>
        <w:t>Bảo mật:</w:t>
      </w:r>
    </w:p>
    <w:p w14:paraId="74951DE0" w14:textId="77777777" w:rsidR="00333952" w:rsidRDefault="00333952" w:rsidP="000C1E5B">
      <w:pPr>
        <w:pStyle w:val="ListParagraph"/>
        <w:numPr>
          <w:ilvl w:val="1"/>
          <w:numId w:val="16"/>
        </w:numPr>
        <w:jc w:val="both"/>
      </w:pPr>
      <w:r>
        <w:t>Hỗ trợ tất cả các tính năng bảo mật chuẩn IEEE 802.11, bao gồm WFA, WPA/WPA2 và WAPI.</w:t>
      </w:r>
    </w:p>
    <w:p w14:paraId="4E2C0B9E" w14:textId="77777777" w:rsidR="00333952" w:rsidRDefault="00333952" w:rsidP="000C1E5B">
      <w:pPr>
        <w:pStyle w:val="ListParagraph"/>
        <w:numPr>
          <w:ilvl w:val="1"/>
          <w:numId w:val="16"/>
        </w:numPr>
        <w:jc w:val="both"/>
      </w:pPr>
      <w:r>
        <w:t>Secure boot.</w:t>
      </w:r>
    </w:p>
    <w:p w14:paraId="5A85871D" w14:textId="77777777" w:rsidR="00333952" w:rsidRDefault="00333952" w:rsidP="000C1E5B">
      <w:pPr>
        <w:pStyle w:val="ListParagraph"/>
        <w:numPr>
          <w:ilvl w:val="1"/>
          <w:numId w:val="16"/>
        </w:numPr>
        <w:jc w:val="both"/>
      </w:pPr>
      <w:r>
        <w:t>Mã hóa flash</w:t>
      </w:r>
    </w:p>
    <w:p w14:paraId="34AC0A5E" w14:textId="77777777" w:rsidR="00732D54" w:rsidRDefault="00732D54" w:rsidP="000C1E5B">
      <w:pPr>
        <w:pStyle w:val="ListParagraph"/>
        <w:numPr>
          <w:ilvl w:val="1"/>
          <w:numId w:val="16"/>
        </w:numPr>
        <w:jc w:val="both"/>
      </w:pPr>
      <w:r>
        <w:t>1</w:t>
      </w:r>
      <w:r w:rsidR="00333952">
        <w:t>024-bit OTP, lên đến 768-bit cho khách hàng</w:t>
      </w:r>
    </w:p>
    <w:p w14:paraId="277B3C98" w14:textId="77777777" w:rsidR="00732D54" w:rsidRDefault="00333952" w:rsidP="000C1E5B">
      <w:pPr>
        <w:pStyle w:val="ListParagraph"/>
        <w:numPr>
          <w:ilvl w:val="1"/>
          <w:numId w:val="16"/>
        </w:numPr>
        <w:jc w:val="both"/>
      </w:pPr>
      <w:r>
        <w:t>Tăng tốc mã hóa phần cứng: AES, SHA-2, RSA, elliptic curve cryptography (ECC, tạm dịch: mật mã đường cong ellip), random number generator (viết tắt: RNG, tạm dịch: trình tạo số ngẫu nhiên)</w:t>
      </w:r>
    </w:p>
    <w:p w14:paraId="2E3EA1FE" w14:textId="77777777" w:rsidR="00732D54" w:rsidRDefault="00333952" w:rsidP="000C1E5B">
      <w:pPr>
        <w:pStyle w:val="ListParagraph"/>
        <w:numPr>
          <w:ilvl w:val="0"/>
          <w:numId w:val="16"/>
        </w:numPr>
        <w:jc w:val="both"/>
      </w:pPr>
      <w:r>
        <w:t>Quản lý năng lượng:</w:t>
      </w:r>
    </w:p>
    <w:p w14:paraId="7BC74787" w14:textId="77777777" w:rsidR="00732D54" w:rsidRDefault="00333952" w:rsidP="000C1E5B">
      <w:pPr>
        <w:pStyle w:val="ListParagraph"/>
        <w:numPr>
          <w:ilvl w:val="1"/>
          <w:numId w:val="16"/>
        </w:numPr>
        <w:jc w:val="both"/>
      </w:pPr>
      <w:r>
        <w:t>Hỗ trợ 5 chế độ hoạt động với mức tiêu thụ năng lượng khác nhau: Active, Modem­-sleep, Light-­sleep, Deep-­sleep và Hibernation</w:t>
      </w:r>
      <w:r w:rsidR="00732D54">
        <w:t>.</w:t>
      </w:r>
    </w:p>
    <w:p w14:paraId="4D615AC0" w14:textId="77777777" w:rsidR="00732D54" w:rsidRDefault="00333952" w:rsidP="000C1E5B">
      <w:pPr>
        <w:pStyle w:val="ListParagraph"/>
        <w:numPr>
          <w:ilvl w:val="1"/>
          <w:numId w:val="16"/>
        </w:numPr>
        <w:jc w:val="both"/>
      </w:pPr>
      <w:r>
        <w:t>Bộ ổn áp nội với điện áp rơi thấp (internal low-dropout regulator)</w:t>
      </w:r>
      <w:r w:rsidR="00732D54">
        <w:t>.</w:t>
      </w:r>
    </w:p>
    <w:p w14:paraId="3A688108" w14:textId="13C53771" w:rsidR="00732D54" w:rsidRDefault="00333952" w:rsidP="000C1E5B">
      <w:pPr>
        <w:pStyle w:val="ListParagraph"/>
        <w:numPr>
          <w:ilvl w:val="1"/>
          <w:numId w:val="16"/>
        </w:numPr>
        <w:jc w:val="both"/>
      </w:pPr>
      <w:r>
        <w:t>Individual power domain (tạm dịch: Miền nguồn riêng) cho RTC</w:t>
      </w:r>
      <w:r w:rsidR="00732D54">
        <w:t>.</w:t>
      </w:r>
    </w:p>
    <w:p w14:paraId="7C39FFBD" w14:textId="0301CE40" w:rsidR="00F90731" w:rsidRDefault="00333952" w:rsidP="00376662">
      <w:pPr>
        <w:pStyle w:val="ListParagraph"/>
        <w:numPr>
          <w:ilvl w:val="1"/>
          <w:numId w:val="16"/>
        </w:numPr>
        <w:jc w:val="both"/>
      </w:pPr>
      <w:r>
        <w:t>Trở lại hoạt động từ ngắt GPIO, timer, đo ADC, ngắt với cảm ứng điện dung</w:t>
      </w:r>
      <w:r w:rsidR="00FC500E">
        <w:t>.</w:t>
      </w:r>
    </w:p>
    <w:p w14:paraId="03853F31" w14:textId="77777777" w:rsidR="002F1135" w:rsidRDefault="006718E8" w:rsidP="00376662">
      <w:pPr>
        <w:keepNext/>
        <w:jc w:val="center"/>
      </w:pPr>
      <w:r>
        <w:rPr>
          <w:noProof/>
        </w:rPr>
        <w:drawing>
          <wp:inline distT="0" distB="0" distL="0" distR="0" wp14:anchorId="7E6417ED" wp14:editId="74E39626">
            <wp:extent cx="5489112" cy="2677363"/>
            <wp:effectExtent l="0" t="0" r="0" b="8890"/>
            <wp:docPr id="8" name="Picture 8" descr="A black circuit board with different colo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lack circuit board with different colored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06696" cy="2685940"/>
                    </a:xfrm>
                    <a:prstGeom prst="rect">
                      <a:avLst/>
                    </a:prstGeom>
                  </pic:spPr>
                </pic:pic>
              </a:graphicData>
            </a:graphic>
          </wp:inline>
        </w:drawing>
      </w:r>
    </w:p>
    <w:p w14:paraId="55CE1332" w14:textId="331FE7C6" w:rsidR="002F1135" w:rsidRPr="002F1135" w:rsidRDefault="002F1135" w:rsidP="00376662">
      <w:pPr>
        <w:pStyle w:val="Caption"/>
      </w:pPr>
      <w:bookmarkStart w:id="26" w:name="_Toc165844633"/>
      <w:r>
        <w:t xml:space="preserve">Hình </w:t>
      </w:r>
      <w:fldSimple w:instr=" SEQ Hình \* ARABIC ">
        <w:r w:rsidR="001D141D">
          <w:rPr>
            <w:noProof/>
          </w:rPr>
          <w:t>3</w:t>
        </w:r>
      </w:fldSimple>
      <w:r>
        <w:t>: Sơ đồ chân ESP32</w:t>
      </w:r>
      <w:bookmarkEnd w:id="26"/>
    </w:p>
    <w:p w14:paraId="3A40887C" w14:textId="46837253" w:rsidR="00AC3BCD" w:rsidRDefault="00AC3BCD" w:rsidP="00376662">
      <w:pPr>
        <w:pStyle w:val="Heading3"/>
        <w:jc w:val="both"/>
      </w:pPr>
      <w:bookmarkStart w:id="27" w:name="_Toc165846296"/>
      <w:r>
        <w:lastRenderedPageBreak/>
        <w:t>2.1.2</w:t>
      </w:r>
      <w:r w:rsidR="00E30165">
        <w:t xml:space="preserve"> </w:t>
      </w:r>
      <w:r>
        <w:t xml:space="preserve"> </w:t>
      </w:r>
      <w:r w:rsidR="00F90731">
        <w:t>Ứng dụng trong đề tài</w:t>
      </w:r>
      <w:bookmarkEnd w:id="27"/>
    </w:p>
    <w:p w14:paraId="1BFB6DAB" w14:textId="08EB7E8F" w:rsidR="00F90731" w:rsidRPr="00F90731" w:rsidRDefault="00F90731" w:rsidP="00376662">
      <w:pPr>
        <w:ind w:firstLine="720"/>
        <w:jc w:val="both"/>
      </w:pPr>
      <w:r>
        <w:t xml:space="preserve">Đề tài sử dụng module ESP – WROOM32 làm vi điều khiển trung tâm, xử lý các yêu cầu ở phía thiết bị như: </w:t>
      </w:r>
      <w:r w:rsidR="002F1135">
        <w:t>Đăng ký các topic của MQTT để nhận thông báo về việc xử lý các yêu cầu của người dùng về vân tay, bao gồm thu thập vân tay và so sánh vân tay</w:t>
      </w:r>
      <w:r>
        <w:t xml:space="preserve">, </w:t>
      </w:r>
      <w:r w:rsidR="002F1135">
        <w:t xml:space="preserve">gửi các kết quả tương ứng </w:t>
      </w:r>
      <w:r w:rsidR="00FC500E">
        <w:t>đến frontend</w:t>
      </w:r>
      <w:r w:rsidR="002F1135">
        <w:t xml:space="preserve">. Ngoài ra nó còn thực hiện các nhiệm vụ liên quan đến </w:t>
      </w:r>
      <w:r w:rsidR="00CF32BF">
        <w:t>điều khiển led tủ</w:t>
      </w:r>
      <w:r w:rsidR="002F1135">
        <w:t>.</w:t>
      </w:r>
    </w:p>
    <w:p w14:paraId="532514CD" w14:textId="4D23316E" w:rsidR="00D4223F" w:rsidRDefault="00AC3BCD" w:rsidP="00376662">
      <w:pPr>
        <w:pStyle w:val="Heading2"/>
        <w:jc w:val="both"/>
      </w:pPr>
      <w:bookmarkStart w:id="28" w:name="_Toc165846297"/>
      <w:r>
        <w:t>2.2</w:t>
      </w:r>
      <w:r w:rsidR="007C5E2D">
        <w:t xml:space="preserve"> </w:t>
      </w:r>
      <w:r>
        <w:t xml:space="preserve"> Node MCU ESP32-CAM</w:t>
      </w:r>
      <w:bookmarkEnd w:id="28"/>
    </w:p>
    <w:p w14:paraId="137D4B9F" w14:textId="0F13615E" w:rsidR="002F1135" w:rsidRDefault="006718E8" w:rsidP="00376662">
      <w:pPr>
        <w:pStyle w:val="Heading3"/>
        <w:jc w:val="both"/>
      </w:pPr>
      <w:bookmarkStart w:id="29" w:name="_2.2.1._Giới_thiệu"/>
      <w:bookmarkStart w:id="30" w:name="_2.2.1__Giới"/>
      <w:bookmarkStart w:id="31" w:name="_Toc165846298"/>
      <w:bookmarkEnd w:id="29"/>
      <w:bookmarkEnd w:id="30"/>
      <w:r>
        <w:t>2.2.1</w:t>
      </w:r>
      <w:r w:rsidR="00047FA4">
        <w:t xml:space="preserve"> </w:t>
      </w:r>
      <w:r>
        <w:t xml:space="preserve"> Giới thiệu ESP32-CAM</w:t>
      </w:r>
      <w:bookmarkEnd w:id="31"/>
    </w:p>
    <w:p w14:paraId="6C36190A" w14:textId="16BB1DB8" w:rsidR="006718E8" w:rsidRDefault="006718E8" w:rsidP="00376662">
      <w:pPr>
        <w:ind w:firstLine="720"/>
        <w:jc w:val="both"/>
      </w:pPr>
      <w:r>
        <w:t>ESP32-CAM có một camera kích thước nhỏ, giống như mô-đun chính, mô-đun này có thể được xử lý công việc độc lập, module có kích thước nhỏ g</w:t>
      </w:r>
      <w:r w:rsidR="008411E5">
        <w:t>ọ</w:t>
      </w:r>
      <w:r>
        <w:t>n chỉ 40 x 27 x12 mm, dòng nghỉ chỉ 6mA.</w:t>
      </w:r>
    </w:p>
    <w:p w14:paraId="20CA0F11" w14:textId="5B73F6FA" w:rsidR="006718E8" w:rsidRDefault="006718E8" w:rsidP="00376662">
      <w:pPr>
        <w:ind w:firstLine="720"/>
        <w:jc w:val="both"/>
      </w:pPr>
      <w:r>
        <w:t>ESP32-CAM có thể được sử dụng rộng rãi trong các ứng dụng IoT khác nhau, thích hợp cho thiết bị thông minh gia đình, điều khiển không dây công nghiệp, giám sát không dây kiểm soát, nhận dạng không dây QR, tín hiệu hệ thống định vị không dây…Nó là một giải pháp lý tưởng cho các ứng dụng IoT</w:t>
      </w:r>
      <w:r w:rsidR="00850ED9">
        <w:t>.</w:t>
      </w:r>
    </w:p>
    <w:p w14:paraId="5001BF7E" w14:textId="7C35DAA6" w:rsidR="006718E8" w:rsidRDefault="006718E8" w:rsidP="00376662">
      <w:pPr>
        <w:ind w:firstLine="720"/>
        <w:jc w:val="both"/>
      </w:pPr>
      <w:r>
        <w:t>Mạch thu phát Wifi BLE ESP32 này là mạch chính hãng AI – Thinker có chất lượng độ ổn định và độ bền rất cao, sử dụng camera OV2640 chất lượng cao hình ảnh sắc nét, không nhiễu sọc, không xảy ra tình trạng treo khi hoạt động do sử dụng ic cấp nguồn chất lượng cao.</w:t>
      </w:r>
    </w:p>
    <w:p w14:paraId="35E9A719" w14:textId="77777777" w:rsidR="006718E8" w:rsidRDefault="006718E8" w:rsidP="007A4D7C">
      <w:pPr>
        <w:keepNext/>
        <w:jc w:val="center"/>
      </w:pPr>
      <w:r>
        <w:rPr>
          <w:noProof/>
        </w:rPr>
        <w:drawing>
          <wp:inline distT="0" distB="0" distL="0" distR="0" wp14:anchorId="0854FE3C" wp14:editId="52B68472">
            <wp:extent cx="5091379" cy="2753530"/>
            <wp:effectExtent l="0" t="0" r="0" b="8890"/>
            <wp:docPr id="9" name="Picture 9"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circuit board&#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105662" cy="2761255"/>
                    </a:xfrm>
                    <a:prstGeom prst="rect">
                      <a:avLst/>
                    </a:prstGeom>
                  </pic:spPr>
                </pic:pic>
              </a:graphicData>
            </a:graphic>
          </wp:inline>
        </w:drawing>
      </w:r>
    </w:p>
    <w:p w14:paraId="3911FD01" w14:textId="07A1A9A6" w:rsidR="006718E8" w:rsidRDefault="006718E8" w:rsidP="007A4D7C">
      <w:pPr>
        <w:pStyle w:val="Caption"/>
      </w:pPr>
      <w:bookmarkStart w:id="32" w:name="_Toc165844634"/>
      <w:r>
        <w:t xml:space="preserve">Hình </w:t>
      </w:r>
      <w:fldSimple w:instr=" SEQ Hình \* ARABIC ">
        <w:r w:rsidR="001D141D">
          <w:rPr>
            <w:noProof/>
          </w:rPr>
          <w:t>4</w:t>
        </w:r>
      </w:fldSimple>
      <w:r>
        <w:t>: Mặt trước và mặt sau của ESP32-CAM</w:t>
      </w:r>
      <w:bookmarkEnd w:id="32"/>
    </w:p>
    <w:p w14:paraId="5EC6CC08" w14:textId="7CC14163" w:rsidR="006718E8" w:rsidRDefault="006718E8" w:rsidP="00376662">
      <w:pPr>
        <w:jc w:val="both"/>
      </w:pPr>
      <w:r>
        <w:lastRenderedPageBreak/>
        <w:t>Thông số cơ bản của ESP32-CAM:</w:t>
      </w:r>
    </w:p>
    <w:p w14:paraId="60A35721" w14:textId="77777777" w:rsidR="006718E8" w:rsidRDefault="006718E8" w:rsidP="000C1E5B">
      <w:pPr>
        <w:pStyle w:val="ListParagraph"/>
        <w:numPr>
          <w:ilvl w:val="0"/>
          <w:numId w:val="4"/>
        </w:numPr>
        <w:jc w:val="both"/>
      </w:pPr>
      <w:r>
        <w:t>IC chính: ESP32-S (AI-Thinker)</w:t>
      </w:r>
    </w:p>
    <w:p w14:paraId="62760629" w14:textId="77777777" w:rsidR="006718E8" w:rsidRDefault="006718E8" w:rsidP="000C1E5B">
      <w:pPr>
        <w:pStyle w:val="ListParagraph"/>
        <w:numPr>
          <w:ilvl w:val="0"/>
          <w:numId w:val="4"/>
        </w:numPr>
        <w:jc w:val="both"/>
      </w:pPr>
      <w:r>
        <w:t>Mô-đun Wi-Fi BT SoC 802.11 b/g/n/e/i</w:t>
      </w:r>
    </w:p>
    <w:p w14:paraId="1C47A5D3" w14:textId="77777777" w:rsidR="006718E8" w:rsidRDefault="006718E8" w:rsidP="000C1E5B">
      <w:pPr>
        <w:pStyle w:val="ListParagraph"/>
        <w:numPr>
          <w:ilvl w:val="0"/>
          <w:numId w:val="4"/>
        </w:numPr>
        <w:jc w:val="both"/>
      </w:pPr>
      <w:r>
        <w:t>CPU 32-bit công suất thấp, cũng có thể phục vụ bộ xử lý ứng dụng</w:t>
      </w:r>
    </w:p>
    <w:p w14:paraId="47C87D4C" w14:textId="77777777" w:rsidR="006718E8" w:rsidRDefault="006718E8" w:rsidP="000C1E5B">
      <w:pPr>
        <w:pStyle w:val="ListParagraph"/>
        <w:numPr>
          <w:ilvl w:val="0"/>
          <w:numId w:val="4"/>
        </w:numPr>
        <w:jc w:val="both"/>
      </w:pPr>
      <w:r>
        <w:t>Tốc độ đồng hồ lên đến 160MHz, sức mạnh tính toán lên đến 600 DMIPS</w:t>
      </w:r>
    </w:p>
    <w:p w14:paraId="44755C92" w14:textId="77777777" w:rsidR="006718E8" w:rsidRDefault="006718E8" w:rsidP="000C1E5B">
      <w:pPr>
        <w:pStyle w:val="ListParagraph"/>
        <w:numPr>
          <w:ilvl w:val="0"/>
          <w:numId w:val="4"/>
        </w:numPr>
        <w:jc w:val="both"/>
      </w:pPr>
      <w:r>
        <w:t>Tích hợp 520 KB SRAM, 4MPSRAM bên ngoài</w:t>
      </w:r>
    </w:p>
    <w:p w14:paraId="5F69308E" w14:textId="77777777" w:rsidR="006718E8" w:rsidRDefault="006718E8" w:rsidP="000C1E5B">
      <w:pPr>
        <w:pStyle w:val="ListParagraph"/>
        <w:numPr>
          <w:ilvl w:val="0"/>
          <w:numId w:val="4"/>
        </w:numPr>
        <w:jc w:val="both"/>
      </w:pPr>
      <w:r>
        <w:t>Dải tần số: 1421 ~ 2484 Mhz</w:t>
      </w:r>
    </w:p>
    <w:p w14:paraId="33054D1C" w14:textId="77777777" w:rsidR="006718E8" w:rsidRDefault="006718E8" w:rsidP="000C1E5B">
      <w:pPr>
        <w:pStyle w:val="ListParagraph"/>
        <w:numPr>
          <w:ilvl w:val="0"/>
          <w:numId w:val="4"/>
        </w:numPr>
        <w:jc w:val="both"/>
      </w:pPr>
      <w:r>
        <w:t>Bluetooth: 4.2 BR/EDR BLE</w:t>
      </w:r>
    </w:p>
    <w:p w14:paraId="2B8B1351" w14:textId="77777777" w:rsidR="006718E8" w:rsidRDefault="006718E8" w:rsidP="000C1E5B">
      <w:pPr>
        <w:pStyle w:val="ListParagraph"/>
        <w:numPr>
          <w:ilvl w:val="0"/>
          <w:numId w:val="4"/>
        </w:numPr>
        <w:jc w:val="both"/>
      </w:pPr>
      <w:r>
        <w:t>Hỗ trợ UART / SPI / I2C / PWM / ADC / DAC</w:t>
      </w:r>
    </w:p>
    <w:p w14:paraId="1799C59F" w14:textId="77777777" w:rsidR="006718E8" w:rsidRDefault="006718E8" w:rsidP="000C1E5B">
      <w:pPr>
        <w:pStyle w:val="ListParagraph"/>
        <w:numPr>
          <w:ilvl w:val="0"/>
          <w:numId w:val="4"/>
        </w:numPr>
        <w:jc w:val="both"/>
      </w:pPr>
      <w:r>
        <w:t>Hỗ trợ máy ảnh OV2640 và OV7670, đèn flash tích hợp</w:t>
      </w:r>
    </w:p>
    <w:p w14:paraId="1632E6B5" w14:textId="0636AD3F" w:rsidR="006718E8" w:rsidRDefault="006718E8" w:rsidP="000C1E5B">
      <w:pPr>
        <w:pStyle w:val="ListParagraph"/>
        <w:numPr>
          <w:ilvl w:val="0"/>
          <w:numId w:val="4"/>
        </w:numPr>
        <w:jc w:val="both"/>
      </w:pPr>
      <w:r>
        <w:t>Hỗ trợ tải lên Wi-Fi hình ảnh</w:t>
      </w:r>
    </w:p>
    <w:p w14:paraId="1571A6AE" w14:textId="77777777" w:rsidR="006718E8" w:rsidRDefault="006718E8" w:rsidP="000C1E5B">
      <w:pPr>
        <w:pStyle w:val="ListParagraph"/>
        <w:numPr>
          <w:ilvl w:val="0"/>
          <w:numId w:val="4"/>
        </w:numPr>
        <w:jc w:val="both"/>
      </w:pPr>
      <w:r>
        <w:t>Hỗ trợ thẻ TF</w:t>
      </w:r>
    </w:p>
    <w:p w14:paraId="4712D69F" w14:textId="77777777" w:rsidR="006718E8" w:rsidRDefault="006718E8" w:rsidP="000C1E5B">
      <w:pPr>
        <w:pStyle w:val="ListParagraph"/>
        <w:numPr>
          <w:ilvl w:val="0"/>
          <w:numId w:val="4"/>
        </w:numPr>
        <w:jc w:val="both"/>
      </w:pPr>
      <w:r>
        <w:t>Hỗ trợ nhiều chế độ ngủ</w:t>
      </w:r>
    </w:p>
    <w:p w14:paraId="6EAE2DE4" w14:textId="77777777" w:rsidR="006718E8" w:rsidRDefault="006718E8" w:rsidP="000C1E5B">
      <w:pPr>
        <w:pStyle w:val="ListParagraph"/>
        <w:numPr>
          <w:ilvl w:val="0"/>
          <w:numId w:val="4"/>
        </w:numPr>
        <w:jc w:val="both"/>
      </w:pPr>
      <w:r>
        <w:t>Nhúng Lwip và FreeRTOS</w:t>
      </w:r>
    </w:p>
    <w:p w14:paraId="772F26F9" w14:textId="77777777" w:rsidR="006718E8" w:rsidRDefault="006718E8" w:rsidP="000C1E5B">
      <w:pPr>
        <w:pStyle w:val="ListParagraph"/>
        <w:numPr>
          <w:ilvl w:val="0"/>
          <w:numId w:val="4"/>
        </w:numPr>
        <w:jc w:val="both"/>
      </w:pPr>
      <w:r>
        <w:t>Hỗ trợ chế độ hoạt động STA / AP / STA + AP</w:t>
      </w:r>
    </w:p>
    <w:p w14:paraId="4420C555" w14:textId="77777777" w:rsidR="006718E8" w:rsidRDefault="006718E8" w:rsidP="000C1E5B">
      <w:pPr>
        <w:pStyle w:val="ListParagraph"/>
        <w:numPr>
          <w:ilvl w:val="0"/>
          <w:numId w:val="4"/>
        </w:numPr>
        <w:jc w:val="both"/>
      </w:pPr>
      <w:r>
        <w:t>Hỗ trợ cấu hình thông minh / công nghệ AirKiss</w:t>
      </w:r>
    </w:p>
    <w:p w14:paraId="6EE37924" w14:textId="7AA0F1BF" w:rsidR="006718E8" w:rsidRDefault="006718E8" w:rsidP="000C1E5B">
      <w:pPr>
        <w:pStyle w:val="ListParagraph"/>
        <w:numPr>
          <w:ilvl w:val="0"/>
          <w:numId w:val="4"/>
        </w:numPr>
        <w:jc w:val="both"/>
      </w:pPr>
      <w:r>
        <w:t>Hỗ trợ nâng cấp cục bộ và từ xa cho cổng nối tiếp (FOTA)</w:t>
      </w:r>
    </w:p>
    <w:p w14:paraId="3F250AB0" w14:textId="77777777" w:rsidR="006718E8" w:rsidRDefault="006718E8" w:rsidP="00B21567">
      <w:pPr>
        <w:keepNext/>
        <w:jc w:val="center"/>
      </w:pPr>
      <w:r>
        <w:rPr>
          <w:noProof/>
        </w:rPr>
        <w:drawing>
          <wp:inline distT="0" distB="0" distL="0" distR="0" wp14:anchorId="771BA089" wp14:editId="1DA70058">
            <wp:extent cx="5732145" cy="2514600"/>
            <wp:effectExtent l="0" t="0" r="0" b="0"/>
            <wp:docPr id="10" name="Picture 10" descr="A black and white electronic dev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black and white electronic device&#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2145" cy="2514600"/>
                    </a:xfrm>
                    <a:prstGeom prst="rect">
                      <a:avLst/>
                    </a:prstGeom>
                  </pic:spPr>
                </pic:pic>
              </a:graphicData>
            </a:graphic>
          </wp:inline>
        </w:drawing>
      </w:r>
    </w:p>
    <w:p w14:paraId="0B671E82" w14:textId="5CB2DFBB" w:rsidR="006718E8" w:rsidRDefault="006718E8" w:rsidP="00B21567">
      <w:pPr>
        <w:pStyle w:val="Caption"/>
      </w:pPr>
      <w:bookmarkStart w:id="33" w:name="_Toc165844635"/>
      <w:r>
        <w:t xml:space="preserve">Hình </w:t>
      </w:r>
      <w:fldSimple w:instr=" SEQ Hình \* ARABIC ">
        <w:r w:rsidR="001D141D">
          <w:rPr>
            <w:noProof/>
          </w:rPr>
          <w:t>5</w:t>
        </w:r>
      </w:fldSimple>
      <w:r>
        <w:t>: Sơ đồ chân của ESP32-CAM</w:t>
      </w:r>
      <w:bookmarkEnd w:id="33"/>
    </w:p>
    <w:p w14:paraId="091A2255" w14:textId="4577FF77" w:rsidR="006718E8" w:rsidRDefault="006718E8" w:rsidP="00376662">
      <w:pPr>
        <w:pStyle w:val="Heading3"/>
        <w:jc w:val="both"/>
      </w:pPr>
      <w:bookmarkStart w:id="34" w:name="_Toc165846299"/>
      <w:r>
        <w:t>2.2.2</w:t>
      </w:r>
      <w:r w:rsidR="00DC7E73">
        <w:t xml:space="preserve"> </w:t>
      </w:r>
      <w:r>
        <w:t xml:space="preserve"> Ứng dụng trong đề tài</w:t>
      </w:r>
      <w:bookmarkEnd w:id="34"/>
    </w:p>
    <w:p w14:paraId="6DA0384F" w14:textId="6108AD7A" w:rsidR="006718E8" w:rsidRPr="006718E8" w:rsidRDefault="006718E8" w:rsidP="00376662">
      <w:pPr>
        <w:ind w:firstLine="720"/>
        <w:jc w:val="both"/>
      </w:pPr>
      <w:r>
        <w:t xml:space="preserve">Đề tài sử dụng module ESP32-CAM để lấy hình ảnh từ camera OV2640, gửi hình ảnh đến </w:t>
      </w:r>
      <w:r w:rsidR="008B1524">
        <w:t>frontend</w:t>
      </w:r>
      <w:r>
        <w:t xml:space="preserve"> thông qua</w:t>
      </w:r>
      <w:r w:rsidR="009A4C85">
        <w:t xml:space="preserve"> giao thức</w:t>
      </w:r>
      <w:r>
        <w:t xml:space="preserve"> </w:t>
      </w:r>
      <w:r w:rsidR="00DB581D">
        <w:t>w</w:t>
      </w:r>
      <w:r>
        <w:t>ebsocket.</w:t>
      </w:r>
    </w:p>
    <w:p w14:paraId="719A3303" w14:textId="2F789078" w:rsidR="00AC3BCD" w:rsidRDefault="00AC3BCD" w:rsidP="00376662">
      <w:pPr>
        <w:pStyle w:val="Heading2"/>
        <w:jc w:val="both"/>
      </w:pPr>
      <w:bookmarkStart w:id="35" w:name="_Toc165846300"/>
      <w:r>
        <w:lastRenderedPageBreak/>
        <w:t>2.3</w:t>
      </w:r>
      <w:r w:rsidR="00DC7E73">
        <w:t xml:space="preserve"> </w:t>
      </w:r>
      <w:r>
        <w:t xml:space="preserve"> Cảm biến vân tay</w:t>
      </w:r>
      <w:bookmarkEnd w:id="35"/>
    </w:p>
    <w:p w14:paraId="2FB74848" w14:textId="3E1B6516" w:rsidR="000E6570" w:rsidRDefault="000E6570" w:rsidP="00376662">
      <w:pPr>
        <w:pStyle w:val="Heading3"/>
        <w:jc w:val="both"/>
      </w:pPr>
      <w:bookmarkStart w:id="36" w:name="_Toc165846301"/>
      <w:r>
        <w:t>2.3.1</w:t>
      </w:r>
      <w:r w:rsidR="00DC7E73">
        <w:t xml:space="preserve"> </w:t>
      </w:r>
      <w:r>
        <w:t xml:space="preserve"> </w:t>
      </w:r>
      <w:r w:rsidR="004C2703" w:rsidRPr="004C2703">
        <w:t>Cảm biến vân tay là gì?</w:t>
      </w:r>
      <w:bookmarkEnd w:id="36"/>
    </w:p>
    <w:p w14:paraId="004F091C" w14:textId="11BE7632" w:rsidR="004C2703" w:rsidRDefault="004C2703" w:rsidP="00376662">
      <w:pPr>
        <w:ind w:firstLine="720"/>
        <w:jc w:val="both"/>
      </w:pPr>
      <w:r w:rsidRPr="004C2703">
        <w:t xml:space="preserve">Cảm biến vân tay là loại cảm biến sử dụng công nghệ sinh trắc học để quét vân tay của người dùng với nhiều loại sóng riêng biệt. Nó sử dụng sóng để quét các bề mặt lồi lõm trên bề mặt da của các ngón tay. Và </w:t>
      </w:r>
      <w:r w:rsidR="007371EC">
        <w:t>l</w:t>
      </w:r>
      <w:r w:rsidRPr="004C2703">
        <w:t>ưu lại các đường vân trên ngón tay tạo ra quy ước riêng cho từng người. Công nghệ cảm biến vân tay này hiện nay được sử dụng rộng trên điện thoại Smart Phone, khóa cửa vân tay. Theo các nhà khoa học, mỗi người trong số chúng ta đều sở hữu những đường vân tay riêng biệt, tỉ lệ trùng lặp vân tay của mỗi người là 1/7 tỉ, nên độ bảo mật của nó là rất cao.</w:t>
      </w:r>
    </w:p>
    <w:p w14:paraId="6EC2397A" w14:textId="77777777" w:rsidR="00763F55" w:rsidRDefault="004C2703" w:rsidP="00763F55">
      <w:pPr>
        <w:pStyle w:val="Caption"/>
        <w:keepNext/>
      </w:pPr>
      <w:r>
        <w:rPr>
          <w:noProof/>
        </w:rPr>
        <w:drawing>
          <wp:inline distT="0" distB="0" distL="0" distR="0" wp14:anchorId="0CD3F425" wp14:editId="0BD557E6">
            <wp:extent cx="3425453" cy="3029447"/>
            <wp:effectExtent l="0" t="0" r="3810" b="0"/>
            <wp:docPr id="28" name="Picture 28" descr="A black device with colorful wires&#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7.png"/>
                    <pic:cNvPicPr/>
                  </pic:nvPicPr>
                  <pic:blipFill>
                    <a:blip r:embed="rId19">
                      <a:extLst>
                        <a:ext uri="{28A0092B-C50C-407E-A947-70E740481C1C}">
                          <a14:useLocalDpi xmlns:a14="http://schemas.microsoft.com/office/drawing/2010/main" val="0"/>
                        </a:ext>
                      </a:extLst>
                    </a:blip>
                    <a:stretch>
                      <a:fillRect/>
                    </a:stretch>
                  </pic:blipFill>
                  <pic:spPr>
                    <a:xfrm>
                      <a:off x="0" y="0"/>
                      <a:ext cx="3448098" cy="3049474"/>
                    </a:xfrm>
                    <a:prstGeom prst="rect">
                      <a:avLst/>
                    </a:prstGeom>
                  </pic:spPr>
                </pic:pic>
              </a:graphicData>
            </a:graphic>
          </wp:inline>
        </w:drawing>
      </w:r>
    </w:p>
    <w:p w14:paraId="0DEE2261" w14:textId="7F50E2BF" w:rsidR="004C2703" w:rsidRPr="004C2703" w:rsidRDefault="00763F55" w:rsidP="00763F55">
      <w:pPr>
        <w:pStyle w:val="Caption"/>
      </w:pPr>
      <w:bookmarkStart w:id="37" w:name="_Toc165844636"/>
      <w:r>
        <w:t xml:space="preserve">Hình </w:t>
      </w:r>
      <w:fldSimple w:instr=" SEQ Hình \* ARABIC ">
        <w:r w:rsidR="001D141D">
          <w:rPr>
            <w:noProof/>
          </w:rPr>
          <w:t>6</w:t>
        </w:r>
      </w:fldSimple>
      <w:r>
        <w:t>: Cảm biến vân tay</w:t>
      </w:r>
      <w:bookmarkEnd w:id="37"/>
    </w:p>
    <w:p w14:paraId="65708364" w14:textId="092E649A" w:rsidR="00C60BDE" w:rsidRDefault="00C60BDE" w:rsidP="00376662">
      <w:pPr>
        <w:pStyle w:val="Heading3"/>
        <w:jc w:val="both"/>
      </w:pPr>
      <w:bookmarkStart w:id="38" w:name="_Toc165846302"/>
      <w:r>
        <w:t>2.3.2</w:t>
      </w:r>
      <w:r w:rsidR="00144AE5">
        <w:t xml:space="preserve"> </w:t>
      </w:r>
      <w:r>
        <w:t xml:space="preserve"> </w:t>
      </w:r>
      <w:r w:rsidR="004C2703">
        <w:t>Cảm biến vân tay hoạt động như thế nào?</w:t>
      </w:r>
      <w:bookmarkEnd w:id="38"/>
    </w:p>
    <w:p w14:paraId="7EBB1F9C" w14:textId="4DAC7624" w:rsidR="004C2703" w:rsidRDefault="004C2703" w:rsidP="00376662">
      <w:pPr>
        <w:ind w:firstLine="720"/>
        <w:jc w:val="both"/>
      </w:pPr>
      <w:r>
        <w:t>Hầu hết công nghệ nhận dạng vân tay hoạt động theo nguyên tắc: Khi đặt ngón tay lên trên một thiết bị đọc dấu vân tay, ngay lập tức thiết bị này sẽ thực hiện quét hình ảnh ngón tay đó và đưa vào hệ thống. Hệ thống sẽ thực hiện xử lý dấu vân tay, chuyển đổi thành dạng dữ liệu số rồi đối chiếu các đặc điểm của vân tay đó với dữ liệu đã được lưu trữ trong hệ thống.</w:t>
      </w:r>
    </w:p>
    <w:p w14:paraId="1665AEB7" w14:textId="6C3D2A54" w:rsidR="00C60BDE" w:rsidRDefault="004C2703" w:rsidP="00376662">
      <w:pPr>
        <w:ind w:firstLine="720"/>
        <w:jc w:val="both"/>
      </w:pPr>
      <w:r>
        <w:t>Nếu dấu vân tay này khớp với dữ liệu đã lưu trong hệ thống thì các chức năng tiếp theo sẽ được thực hiện. Trên lý thuyết, nhận dạng vân tay sẽ cho phép loại bỏ hoàn toàn các loại mật khẩu song vẫn đảm bảo tính bảo mật khi người dùng đăng nhập vào thiết bị</w:t>
      </w:r>
      <w:r w:rsidR="00C60BDE">
        <w:t>.</w:t>
      </w:r>
    </w:p>
    <w:p w14:paraId="13B92036" w14:textId="77777777" w:rsidR="00526E79" w:rsidRDefault="00526E79" w:rsidP="00376662">
      <w:pPr>
        <w:jc w:val="both"/>
        <w:rPr>
          <w:b/>
        </w:rPr>
      </w:pPr>
    </w:p>
    <w:p w14:paraId="42DB3FC8" w14:textId="3F03E6C6" w:rsidR="004C2703" w:rsidRPr="004C2703" w:rsidRDefault="004C2703" w:rsidP="00376662">
      <w:pPr>
        <w:jc w:val="both"/>
        <w:rPr>
          <w:b/>
        </w:rPr>
      </w:pPr>
      <w:r w:rsidRPr="004C2703">
        <w:rPr>
          <w:b/>
        </w:rPr>
        <w:lastRenderedPageBreak/>
        <w:t>Cảm biến vân tay quang học</w:t>
      </w:r>
    </w:p>
    <w:p w14:paraId="337E63EB" w14:textId="3D13E696" w:rsidR="004C2703" w:rsidRDefault="004C2703" w:rsidP="00376662">
      <w:pPr>
        <w:ind w:firstLine="720"/>
        <w:jc w:val="both"/>
      </w:pPr>
      <w:r>
        <w:t>Đây là một trong những công nghệ được xem là lâu đời nhất hoạt động dựa trên việc chụp ảnh quang học và nhận dạng dấu vân tay.  Công nghệ này sử dụng camera để phân tích các điểm lồi lõm trên vân tay, sau đó so sánh với vân tay đã được lưu sẵn. Trước đó, chúng đã thực hiện lưu lại những gì đã ghi được để sử dụng nhận dạng cho những lần tiếp theo.</w:t>
      </w:r>
    </w:p>
    <w:p w14:paraId="726AA45A" w14:textId="5CE11E6F" w:rsidR="004C2703" w:rsidRDefault="004C2703" w:rsidP="00376662">
      <w:pPr>
        <w:jc w:val="both"/>
      </w:pPr>
      <w:r>
        <w:t>Công nghệ này có nhược điểm là nhận dạng vân tay lâu. Thiếu độ chính xác cao, khả năng xử lý dấu vân tay mất nhiều thời gian.</w:t>
      </w:r>
    </w:p>
    <w:p w14:paraId="1E463962" w14:textId="1C45DDC3" w:rsidR="004C2703" w:rsidRPr="004C2703" w:rsidRDefault="004C2703" w:rsidP="00376662">
      <w:pPr>
        <w:jc w:val="both"/>
        <w:rPr>
          <w:b/>
        </w:rPr>
      </w:pPr>
      <w:r w:rsidRPr="004C2703">
        <w:rPr>
          <w:b/>
        </w:rPr>
        <w:t>Cảm biến vân tay điện dung</w:t>
      </w:r>
    </w:p>
    <w:p w14:paraId="2B3CAE4C" w14:textId="2D704205" w:rsidR="004C2703" w:rsidRDefault="004C2703" w:rsidP="00376662">
      <w:pPr>
        <w:ind w:firstLine="720"/>
        <w:jc w:val="both"/>
      </w:pPr>
      <w:r>
        <w:t>Khác với cảm biến quang học, cảm biến điện dung sử dụng tụ điện để từ đó tiến hành tái tạo lấy mẫu vân tay thông qua ngón tay của người dùng. Việc tái tạo này sẽ được xử lý một cách thận trọng, chi tiết và kỹ càng hơn nên kết quả nhận được sẽ chính xác hơn rất nhiều.</w:t>
      </w:r>
    </w:p>
    <w:p w14:paraId="49C16D0A" w14:textId="7CC7D049" w:rsidR="004C2703" w:rsidRDefault="004C2703" w:rsidP="008548C7">
      <w:pPr>
        <w:ind w:firstLine="720"/>
        <w:jc w:val="both"/>
      </w:pPr>
      <w:r>
        <w:t>Đây là công nghệ tiên tiến được sử dụng trên các điện thoại thông minh. Ngày nay nó còn được ứng dụng vào các hệ thống khóa cửa vân tay. Nguyên lý hoạt động là sử dụng tụ điện để phân tích kiểm tra các điểm lồi lõm trên bề mặt ngón tay.</w:t>
      </w:r>
    </w:p>
    <w:p w14:paraId="0DB5439C" w14:textId="67ABC2EB" w:rsidR="004C2703" w:rsidRPr="004C2703" w:rsidRDefault="004C2703" w:rsidP="00376662">
      <w:pPr>
        <w:jc w:val="both"/>
        <w:rPr>
          <w:b/>
        </w:rPr>
      </w:pPr>
      <w:r w:rsidRPr="004C2703">
        <w:rPr>
          <w:b/>
        </w:rPr>
        <w:t>Cảm biến vân tay sóng siêu âm</w:t>
      </w:r>
    </w:p>
    <w:p w14:paraId="14A43490" w14:textId="2D7A1021" w:rsidR="004C2703" w:rsidRDefault="004C2703" w:rsidP="008548C7">
      <w:pPr>
        <w:ind w:firstLine="720"/>
        <w:jc w:val="both"/>
      </w:pPr>
      <w:r>
        <w:t>Công nghệ cảm biến sóng siêu âm là công nghệ vẫn đang được nghiên cứu. Loại cảm biến này thường sẽ phát ra nhiều loại sóng với mục đích để phân tích và xác nhận ngón tay. Việc sử dụng sóng siêu âm sẽ có thể chạm tới được từng điểm của ngón tay. Từ đó sẽ khắc họa lại nguyên vân tay và trả về kết quả rất chính xác. Đây là công nghệ đang rất được kỳ vọng hiện nay.</w:t>
      </w:r>
    </w:p>
    <w:p w14:paraId="387CE305" w14:textId="5AC9E0AC" w:rsidR="004C2703" w:rsidRDefault="004C2703" w:rsidP="00376662">
      <w:pPr>
        <w:pStyle w:val="Heading3"/>
        <w:jc w:val="both"/>
      </w:pPr>
      <w:bookmarkStart w:id="39" w:name="_Toc165846303"/>
      <w:r>
        <w:t>2.3.3</w:t>
      </w:r>
      <w:r w:rsidR="00070088">
        <w:t xml:space="preserve"> </w:t>
      </w:r>
      <w:r>
        <w:t xml:space="preserve"> Ưu điểm và nhược điểm của cảm biến vân tay</w:t>
      </w:r>
      <w:bookmarkEnd w:id="39"/>
    </w:p>
    <w:p w14:paraId="15588B71" w14:textId="06202F0E" w:rsidR="004C2703" w:rsidRDefault="004C2703" w:rsidP="00376662">
      <w:pPr>
        <w:jc w:val="both"/>
      </w:pPr>
      <w:r>
        <w:t>Ưu điểm</w:t>
      </w:r>
      <w:r w:rsidR="00993ECD">
        <w:t>:</w:t>
      </w:r>
    </w:p>
    <w:p w14:paraId="2539558E" w14:textId="77777777" w:rsidR="004C2703" w:rsidRDefault="004C2703" w:rsidP="000C1E5B">
      <w:pPr>
        <w:pStyle w:val="ListParagraph"/>
        <w:numPr>
          <w:ilvl w:val="0"/>
          <w:numId w:val="27"/>
        </w:numPr>
        <w:jc w:val="both"/>
      </w:pPr>
      <w:r>
        <w:t>Có thể mở khóa hay thực hiện điều khiển thiết bị một cách dễ dàng và nhanh chóng chỉ bằng một lần chạm tay.</w:t>
      </w:r>
    </w:p>
    <w:p w14:paraId="0C485355" w14:textId="77777777" w:rsidR="004C2703" w:rsidRDefault="004C2703" w:rsidP="000C1E5B">
      <w:pPr>
        <w:pStyle w:val="ListParagraph"/>
        <w:numPr>
          <w:ilvl w:val="0"/>
          <w:numId w:val="27"/>
        </w:numPr>
        <w:jc w:val="both"/>
      </w:pPr>
      <w:r>
        <w:t xml:space="preserve">Vân tay của người dùng là duy nhất và các vân tay đều khác biệt nên độ bảo mật thông tin là rất cao. </w:t>
      </w:r>
    </w:p>
    <w:p w14:paraId="4DB2A469" w14:textId="30501BD4" w:rsidR="004C2703" w:rsidRDefault="004C2703" w:rsidP="000C1E5B">
      <w:pPr>
        <w:pStyle w:val="ListParagraph"/>
        <w:numPr>
          <w:ilvl w:val="0"/>
          <w:numId w:val="27"/>
        </w:numPr>
        <w:jc w:val="both"/>
      </w:pPr>
      <w:r>
        <w:t>Các hệ thống hiện nay có thể nhận dạng nhiều loại vân tay khác nhau nên người dùng có thể sử dụng thiết bị với một hoặc nhiều ngón tay hoặc cấp quyền sử dụng cho nhiều người.</w:t>
      </w:r>
    </w:p>
    <w:p w14:paraId="751BD251" w14:textId="1BB9E196" w:rsidR="004C2703" w:rsidRDefault="004C2703" w:rsidP="00376662">
      <w:pPr>
        <w:jc w:val="both"/>
      </w:pPr>
      <w:r>
        <w:lastRenderedPageBreak/>
        <w:t>Nhược điểm</w:t>
      </w:r>
      <w:r w:rsidR="00993ECD">
        <w:t>:</w:t>
      </w:r>
    </w:p>
    <w:p w14:paraId="37AB7693" w14:textId="77777777" w:rsidR="004C2703" w:rsidRDefault="004C2703" w:rsidP="000C1E5B">
      <w:pPr>
        <w:pStyle w:val="ListParagraph"/>
        <w:numPr>
          <w:ilvl w:val="0"/>
          <w:numId w:val="28"/>
        </w:numPr>
        <w:jc w:val="both"/>
      </w:pPr>
      <w:r>
        <w:t>Khó có thể nhận dạng trong trường hợp dấu vân tay bị biến dạng. Tình trạng này có thể do nhiều yếu tố gây nên như ướt, bụi bẩn, …</w:t>
      </w:r>
    </w:p>
    <w:p w14:paraId="43DB6F95" w14:textId="47F0B427" w:rsidR="004C2703" w:rsidRDefault="004C2703" w:rsidP="000C1E5B">
      <w:pPr>
        <w:pStyle w:val="ListParagraph"/>
        <w:numPr>
          <w:ilvl w:val="0"/>
          <w:numId w:val="28"/>
        </w:numPr>
        <w:jc w:val="both"/>
      </w:pPr>
      <w:r>
        <w:t>Công nghệ cảm biến vân tay chỉ có trách nhiệm giúp xác thực thông tin, nếu khi bạn ngủ mà người khác lấy vân tay của bạn thì vẫn sẽ mở được khóa thiết bị và truy cập vào dữ liệu của bạn.</w:t>
      </w:r>
    </w:p>
    <w:p w14:paraId="783C1255" w14:textId="2ECBA79E" w:rsidR="004C2703" w:rsidRDefault="004C2703" w:rsidP="00376662">
      <w:pPr>
        <w:pStyle w:val="Heading3"/>
        <w:jc w:val="both"/>
      </w:pPr>
      <w:bookmarkStart w:id="40" w:name="_Toc165846304"/>
      <w:r>
        <w:t>2.3.4</w:t>
      </w:r>
      <w:r w:rsidR="00AD5F5B">
        <w:t xml:space="preserve"> </w:t>
      </w:r>
      <w:r>
        <w:t xml:space="preserve"> Ứng dụng của cảm biến vân tay</w:t>
      </w:r>
      <w:bookmarkEnd w:id="40"/>
    </w:p>
    <w:p w14:paraId="7F0EE745" w14:textId="77777777" w:rsidR="004C2703" w:rsidRDefault="004C2703" w:rsidP="000C1E5B">
      <w:pPr>
        <w:pStyle w:val="ListParagraph"/>
        <w:numPr>
          <w:ilvl w:val="0"/>
          <w:numId w:val="29"/>
        </w:numPr>
        <w:jc w:val="both"/>
      </w:pPr>
      <w:r>
        <w:t>Trên điện thoại smartphone</w:t>
      </w:r>
    </w:p>
    <w:p w14:paraId="5C9CE50B" w14:textId="77777777" w:rsidR="004C2703" w:rsidRDefault="004C2703" w:rsidP="000C1E5B">
      <w:pPr>
        <w:pStyle w:val="ListParagraph"/>
        <w:numPr>
          <w:ilvl w:val="0"/>
          <w:numId w:val="29"/>
        </w:numPr>
        <w:jc w:val="both"/>
      </w:pPr>
      <w:r>
        <w:t>Hệ thống khóa cửa vân tay</w:t>
      </w:r>
    </w:p>
    <w:p w14:paraId="04949BB2" w14:textId="77777777" w:rsidR="004C2703" w:rsidRDefault="004C2703" w:rsidP="000C1E5B">
      <w:pPr>
        <w:pStyle w:val="ListParagraph"/>
        <w:numPr>
          <w:ilvl w:val="0"/>
          <w:numId w:val="29"/>
        </w:numPr>
        <w:jc w:val="both"/>
      </w:pPr>
      <w:r>
        <w:t>Hệ thống máy chấm công</w:t>
      </w:r>
    </w:p>
    <w:p w14:paraId="368679D2" w14:textId="77777777" w:rsidR="004C2703" w:rsidRDefault="004C2703" w:rsidP="000C1E5B">
      <w:pPr>
        <w:pStyle w:val="ListParagraph"/>
        <w:numPr>
          <w:ilvl w:val="0"/>
          <w:numId w:val="29"/>
        </w:numPr>
        <w:jc w:val="both"/>
      </w:pPr>
      <w:r>
        <w:t>Ứng dụng trong an ninh quốc phòng, y tế</w:t>
      </w:r>
    </w:p>
    <w:p w14:paraId="1555F527" w14:textId="4CCED9CD" w:rsidR="004C2703" w:rsidRPr="004C2703" w:rsidRDefault="004C2703" w:rsidP="000C1E5B">
      <w:pPr>
        <w:pStyle w:val="ListParagraph"/>
        <w:numPr>
          <w:ilvl w:val="0"/>
          <w:numId w:val="29"/>
        </w:numPr>
        <w:jc w:val="both"/>
      </w:pPr>
      <w:r>
        <w:t>Két sắt hay tủ an toàn</w:t>
      </w:r>
    </w:p>
    <w:p w14:paraId="28BBBF8D" w14:textId="69E2BC15" w:rsidR="00AC3BCD" w:rsidRDefault="00AC3BCD" w:rsidP="00376662">
      <w:pPr>
        <w:pStyle w:val="Heading2"/>
        <w:jc w:val="both"/>
      </w:pPr>
      <w:bookmarkStart w:id="41" w:name="_Toc165846305"/>
      <w:r>
        <w:t>2.4</w:t>
      </w:r>
      <w:r w:rsidR="00EC5EFC">
        <w:t xml:space="preserve"> </w:t>
      </w:r>
      <w:r>
        <w:t xml:space="preserve"> Giao thức Websocket</w:t>
      </w:r>
      <w:bookmarkEnd w:id="41"/>
    </w:p>
    <w:p w14:paraId="0C356C18" w14:textId="096B8A26" w:rsidR="00D06681" w:rsidRDefault="00D06681" w:rsidP="00376662">
      <w:pPr>
        <w:pStyle w:val="Heading3"/>
        <w:jc w:val="both"/>
      </w:pPr>
      <w:bookmarkStart w:id="42" w:name="_Toc165846306"/>
      <w:r>
        <w:t>2.4.1</w:t>
      </w:r>
      <w:r w:rsidR="003C7459">
        <w:t xml:space="preserve"> </w:t>
      </w:r>
      <w:r>
        <w:t xml:space="preserve"> Websocket là gì?</w:t>
      </w:r>
      <w:bookmarkEnd w:id="42"/>
    </w:p>
    <w:p w14:paraId="5EF7EE6C" w14:textId="41DA0139" w:rsidR="00D06681" w:rsidRDefault="00D06681" w:rsidP="00376662">
      <w:pPr>
        <w:ind w:firstLine="720"/>
        <w:jc w:val="both"/>
      </w:pPr>
      <w:r w:rsidRPr="00D06681">
        <w:t>Websocket là 1 loại công nghệ hỗ trợ giao tiếp 2 chiều giữa Client và server. Công nghệ này sử dụng giao thức TCP (Transmission Control Protocol) để kết nối thông tin với nhau trong môi trường Internet. Hiện tại, công nghệ này đã hỗ trợ rất nhiều trình duyệt phổ biến khác nhau như: Firefox, Google Chrome và Safari…Mặc dù được thiết kế riêng cho các ứng dụng web nhưng lập trình viên vẫn có thể sử dụng nó cho bất cứ ứng dụng nào.</w:t>
      </w:r>
    </w:p>
    <w:p w14:paraId="636DC690" w14:textId="2BEF44CD" w:rsidR="008C774F" w:rsidRDefault="008C774F" w:rsidP="00376662">
      <w:pPr>
        <w:pStyle w:val="Heading3"/>
        <w:jc w:val="both"/>
      </w:pPr>
      <w:bookmarkStart w:id="43" w:name="_Toc165846307"/>
      <w:r>
        <w:t>2.4.2</w:t>
      </w:r>
      <w:r w:rsidR="00A5684E">
        <w:t xml:space="preserve"> </w:t>
      </w:r>
      <w:r>
        <w:t xml:space="preserve"> Ưu điểm của websocket</w:t>
      </w:r>
      <w:bookmarkEnd w:id="43"/>
    </w:p>
    <w:p w14:paraId="31FAE0E1" w14:textId="5091887D" w:rsidR="008C774F" w:rsidRDefault="008C774F" w:rsidP="00376662">
      <w:pPr>
        <w:ind w:firstLine="720"/>
        <w:jc w:val="both"/>
      </w:pPr>
      <w:r>
        <w:t>Bởi vì websocket cung cấp giao thức 2 chiều rất mạnh mẽ nên có độ trễ rất thấp và dễ sửa lỗi. Thông tin trả về từ websocket là vô cùng nhanh chóng nên nó được sử dụng trong nhiều trường hợp cần thời gian thực như là chat, hiển thị biểu đồ hay thông tin chứng khoán… Trong những trường hợp này, bạn không thể dùng HTTP để kết nối vì nếu gửi lệnh AJAX liên tiếp tới server để lấy dữ liệu mới và cập nhật chúng lên màn hình, như thế sẽ tốn nhiều tài nguyên, traffic và thời gian trả lại không chính xác.</w:t>
      </w:r>
    </w:p>
    <w:p w14:paraId="40130938" w14:textId="4697EAF7" w:rsidR="008C774F" w:rsidRDefault="008C774F" w:rsidP="00376662">
      <w:pPr>
        <w:ind w:firstLine="720"/>
        <w:jc w:val="both"/>
      </w:pPr>
      <w:r>
        <w:t>Khi sử dụng giao thức TCP để kết nối bằng websocket, hệ thống không cần quá nhiều kết nối như phương pháp Comet long-polling đồng thời khắc phục được nhiều nhược điểm của phương pháp Comet streaming. API của websocket cũng khá dễ khi sử dụng trực tiếp.</w:t>
      </w:r>
    </w:p>
    <w:p w14:paraId="4D1DDD3F" w14:textId="148F5800" w:rsidR="008C774F" w:rsidRDefault="008C774F" w:rsidP="00376662">
      <w:pPr>
        <w:pStyle w:val="Heading3"/>
        <w:jc w:val="both"/>
      </w:pPr>
      <w:bookmarkStart w:id="44" w:name="_Toc165846308"/>
      <w:r>
        <w:lastRenderedPageBreak/>
        <w:t>2.4.3</w:t>
      </w:r>
      <w:r w:rsidR="00F63FE8">
        <w:t xml:space="preserve"> </w:t>
      </w:r>
      <w:r>
        <w:t xml:space="preserve"> Công dụng của websocket</w:t>
      </w:r>
      <w:bookmarkEnd w:id="44"/>
    </w:p>
    <w:p w14:paraId="596B029B" w14:textId="0DC85E2C" w:rsidR="008C774F" w:rsidRDefault="008C774F" w:rsidP="00376662">
      <w:pPr>
        <w:ind w:firstLine="720"/>
        <w:jc w:val="both"/>
      </w:pPr>
      <w:r>
        <w:t>WebSockets được các nhà phát triển phát minh ra để hỗ trợ hiệu quả các kết quả theo thời gian thực. WebSocket hoạt động bằng cách bắt đầu giao tiếp song công, liên tục giữa máy khách và máy chủ. Điều này làm giảm lưu lượng mạng không cần thiết, vì dữ liệu có thể di chuyển ngay lập tức theo cả hai cách thông qua một kết nối mở duy nhất. Ngoài ra còn cung cấp tốc độ và khả năng thời gian thực trên web.</w:t>
      </w:r>
    </w:p>
    <w:p w14:paraId="08A6B6D2" w14:textId="0824BDF7" w:rsidR="008C774F" w:rsidRDefault="008C774F" w:rsidP="00376662">
      <w:pPr>
        <w:ind w:firstLine="720"/>
        <w:jc w:val="both"/>
      </w:pPr>
      <w:r>
        <w:t xml:space="preserve">Websockets cũng cho phép máy chủ theo dõi các máy khách và </w:t>
      </w:r>
      <w:r w:rsidR="00526E79">
        <w:t>“</w:t>
      </w:r>
      <w:r>
        <w:t>đẩy</w:t>
      </w:r>
      <w:r w:rsidR="00526E79">
        <w:t>”</w:t>
      </w:r>
      <w:r>
        <w:t xml:space="preserve"> dữ liệu đến chúng khi cần thiết, điều này không thể thực hiện được nếu chỉ sử dụng HTTP.</w:t>
      </w:r>
    </w:p>
    <w:p w14:paraId="3305A86D" w14:textId="70070724" w:rsidR="008C774F" w:rsidRDefault="008C774F" w:rsidP="00376662">
      <w:pPr>
        <w:ind w:firstLine="720"/>
        <w:jc w:val="both"/>
      </w:pPr>
      <w:r>
        <w:t>Kết nối WebSocket cho phép streaming các chuỗi văn bản và dữ liệu nhị phân qua tin nhắn. WebSocket message bao gồm frame, payload, và data portion. Rất ít dữ liệu non-payload được gửi qua kết nối mạng hiện có theo cách này, giúp giảm độ trễ và chi phí, đặc biệt là khi so sánh với các mô hình HTTP request và streaming.</w:t>
      </w:r>
    </w:p>
    <w:p w14:paraId="5E6E17F9" w14:textId="58A9E364" w:rsidR="008C774F" w:rsidRDefault="008C774F" w:rsidP="00376662">
      <w:pPr>
        <w:ind w:firstLine="720"/>
        <w:jc w:val="both"/>
      </w:pPr>
      <w:r>
        <w:t>Google Chrome là trình duyệt đầu tiên bao gồm hỗ trợ tiêu chuẩn cho WebSockets vào năm 2009. RFC 6455 — Giao thức WebSocket — được chính thức xuất bản trực tuyến vào năm 2011. Giao thức WebSocket và API WebSocket được chuẩn hóa bởi W3C và IETF, đồng thời hỗ trợ trên các trình duyệt rất phổ thông.</w:t>
      </w:r>
    </w:p>
    <w:p w14:paraId="08856227" w14:textId="3BBA506A" w:rsidR="008C774F" w:rsidRDefault="008C774F" w:rsidP="00376662">
      <w:pPr>
        <w:pStyle w:val="Heading3"/>
        <w:jc w:val="both"/>
      </w:pPr>
      <w:bookmarkStart w:id="45" w:name="_Toc165846309"/>
      <w:r>
        <w:t>2.4.4</w:t>
      </w:r>
      <w:r w:rsidR="00256734">
        <w:t xml:space="preserve"> </w:t>
      </w:r>
      <w:r>
        <w:t xml:space="preserve"> Các thuộc tính của websocket</w:t>
      </w:r>
      <w:bookmarkEnd w:id="45"/>
    </w:p>
    <w:p w14:paraId="43FA192B" w14:textId="3A1DCAE6" w:rsidR="008C774F" w:rsidRDefault="008C774F" w:rsidP="00376662">
      <w:pPr>
        <w:jc w:val="both"/>
      </w:pPr>
      <w:r>
        <w:t>ReadyState: biểu diễn trạng thái kết nối. Dưới đây là các giá trị của thuộc tính này:</w:t>
      </w:r>
    </w:p>
    <w:p w14:paraId="6CA454D8" w14:textId="77777777" w:rsidR="008C774F" w:rsidRDefault="008C774F" w:rsidP="000C1E5B">
      <w:pPr>
        <w:pStyle w:val="ListParagraph"/>
        <w:numPr>
          <w:ilvl w:val="0"/>
          <w:numId w:val="7"/>
        </w:numPr>
        <w:jc w:val="both"/>
      </w:pPr>
      <w:r w:rsidRPr="008C774F">
        <w:rPr>
          <w:b/>
          <w:bCs/>
        </w:rPr>
        <w:t>WebSocket.CONNECTING</w:t>
      </w:r>
      <w:r>
        <w:t>: Giá trị 0 chỉ rằng kết nối vẫn chưa được thành lập.</w:t>
      </w:r>
    </w:p>
    <w:p w14:paraId="7757D495" w14:textId="77777777" w:rsidR="008C774F" w:rsidRDefault="008C774F" w:rsidP="000C1E5B">
      <w:pPr>
        <w:pStyle w:val="ListParagraph"/>
        <w:numPr>
          <w:ilvl w:val="0"/>
          <w:numId w:val="7"/>
        </w:numPr>
        <w:jc w:val="both"/>
      </w:pPr>
      <w:r w:rsidRPr="008C774F">
        <w:rPr>
          <w:b/>
          <w:bCs/>
        </w:rPr>
        <w:t>WebSocket.OPEN:</w:t>
      </w:r>
      <w:r>
        <w:t xml:space="preserve"> Giá trị 1 chỉ ra rằng kết nối đã thành lập và có thể giao tiếp</w:t>
      </w:r>
    </w:p>
    <w:p w14:paraId="7F834A8A" w14:textId="77777777" w:rsidR="008C774F" w:rsidRDefault="008C774F" w:rsidP="000C1E5B">
      <w:pPr>
        <w:pStyle w:val="ListParagraph"/>
        <w:numPr>
          <w:ilvl w:val="0"/>
          <w:numId w:val="7"/>
        </w:numPr>
        <w:jc w:val="both"/>
      </w:pPr>
      <w:r w:rsidRPr="008C774F">
        <w:rPr>
          <w:b/>
          <w:bCs/>
        </w:rPr>
        <w:t>WebSocket.CLOSING</w:t>
      </w:r>
      <w:r>
        <w:t xml:space="preserve">: Giá trị 2 chỉ rằng kết nối đang qua handshake đóng. </w:t>
      </w:r>
    </w:p>
    <w:p w14:paraId="6ACF9E6B" w14:textId="77777777" w:rsidR="008C774F" w:rsidRDefault="008C774F" w:rsidP="000C1E5B">
      <w:pPr>
        <w:pStyle w:val="ListParagraph"/>
        <w:numPr>
          <w:ilvl w:val="0"/>
          <w:numId w:val="7"/>
        </w:numPr>
        <w:jc w:val="both"/>
      </w:pPr>
      <w:r w:rsidRPr="008C774F">
        <w:rPr>
          <w:b/>
          <w:bCs/>
        </w:rPr>
        <w:t>WebSocket.CLOSED</w:t>
      </w:r>
      <w:r>
        <w:t>: Giá trị 3 chỉ rằng kết nối đã được đóng hoặc không thể được mở.</w:t>
      </w:r>
    </w:p>
    <w:p w14:paraId="5B56990C" w14:textId="59A20048" w:rsidR="008C774F" w:rsidRDefault="008C774F" w:rsidP="00376662">
      <w:pPr>
        <w:jc w:val="both"/>
      </w:pPr>
      <w:r>
        <w:t>Buffered Amount: là thuộc tính chỉ đọc biểu diễn số byte của UTF-8 mà đã được xếp hàng bởi sử dụng phương thức send của websocket.</w:t>
      </w:r>
    </w:p>
    <w:p w14:paraId="36F1B48E" w14:textId="3186A7D2" w:rsidR="008C774F" w:rsidRDefault="008C774F" w:rsidP="00376662">
      <w:pPr>
        <w:pStyle w:val="Heading3"/>
        <w:jc w:val="both"/>
      </w:pPr>
      <w:bookmarkStart w:id="46" w:name="_Toc165846310"/>
      <w:r>
        <w:t>2.4.5</w:t>
      </w:r>
      <w:r w:rsidR="00EE50EE">
        <w:t xml:space="preserve"> </w:t>
      </w:r>
      <w:r>
        <w:t xml:space="preserve"> Các sự kiện của websocket</w:t>
      </w:r>
      <w:bookmarkEnd w:id="46"/>
    </w:p>
    <w:p w14:paraId="775FB643" w14:textId="77777777" w:rsidR="008C774F" w:rsidRDefault="008C774F" w:rsidP="000C1E5B">
      <w:pPr>
        <w:pStyle w:val="ListParagraph"/>
        <w:numPr>
          <w:ilvl w:val="0"/>
          <w:numId w:val="8"/>
        </w:numPr>
        <w:jc w:val="both"/>
      </w:pPr>
      <w:r w:rsidRPr="008C774F">
        <w:rPr>
          <w:b/>
          <w:bCs/>
        </w:rPr>
        <w:t>Open:</w:t>
      </w:r>
      <w:r>
        <w:t xml:space="preserve"> Sự kiện xảy ra khi kết nối Socket được thành lập (onopen)</w:t>
      </w:r>
    </w:p>
    <w:p w14:paraId="707C683F" w14:textId="08C64999" w:rsidR="008C774F" w:rsidRDefault="008C774F" w:rsidP="000C1E5B">
      <w:pPr>
        <w:pStyle w:val="ListParagraph"/>
        <w:numPr>
          <w:ilvl w:val="0"/>
          <w:numId w:val="8"/>
        </w:numPr>
        <w:jc w:val="both"/>
      </w:pPr>
      <w:r w:rsidRPr="008C774F">
        <w:rPr>
          <w:b/>
          <w:bCs/>
        </w:rPr>
        <w:t>Message</w:t>
      </w:r>
      <w:r>
        <w:t>: Sự kiện xảy ra khi client nhận dữ liệu từ server (onmessage)</w:t>
      </w:r>
    </w:p>
    <w:p w14:paraId="05E0E23B" w14:textId="6BAE1081" w:rsidR="008C774F" w:rsidRDefault="008C774F" w:rsidP="000C1E5B">
      <w:pPr>
        <w:pStyle w:val="ListParagraph"/>
        <w:numPr>
          <w:ilvl w:val="0"/>
          <w:numId w:val="8"/>
        </w:numPr>
        <w:jc w:val="both"/>
      </w:pPr>
      <w:r w:rsidRPr="008C774F">
        <w:rPr>
          <w:b/>
          <w:bCs/>
        </w:rPr>
        <w:t>Error</w:t>
      </w:r>
      <w:r>
        <w:t>: Sự kiện xảy ra khi có bất kỳ lỗi nào trong giao tiếp (onerror)</w:t>
      </w:r>
    </w:p>
    <w:p w14:paraId="3F6041EE" w14:textId="1CC40832" w:rsidR="008C774F" w:rsidRDefault="008C774F" w:rsidP="000C1E5B">
      <w:pPr>
        <w:pStyle w:val="ListParagraph"/>
        <w:numPr>
          <w:ilvl w:val="0"/>
          <w:numId w:val="8"/>
        </w:numPr>
        <w:jc w:val="both"/>
      </w:pPr>
      <w:r w:rsidRPr="008C774F">
        <w:rPr>
          <w:b/>
          <w:bCs/>
        </w:rPr>
        <w:t>Close:</w:t>
      </w:r>
      <w:r>
        <w:t xml:space="preserve"> Sự kiện xảy ra khi kết nối được đóng (onclose)</w:t>
      </w:r>
    </w:p>
    <w:p w14:paraId="277B367D" w14:textId="499797D9" w:rsidR="008C774F" w:rsidRDefault="008C774F" w:rsidP="00376662">
      <w:pPr>
        <w:pStyle w:val="Heading3"/>
        <w:jc w:val="both"/>
      </w:pPr>
      <w:bookmarkStart w:id="47" w:name="_Toc165846311"/>
      <w:r>
        <w:lastRenderedPageBreak/>
        <w:t>2.4.6</w:t>
      </w:r>
      <w:r w:rsidR="00863F5D">
        <w:t xml:space="preserve"> </w:t>
      </w:r>
      <w:r>
        <w:t xml:space="preserve"> Các phương thức của websocket</w:t>
      </w:r>
      <w:bookmarkEnd w:id="47"/>
    </w:p>
    <w:p w14:paraId="08DC8064" w14:textId="5C314C3E" w:rsidR="008C774F" w:rsidRDefault="008C774F" w:rsidP="00376662">
      <w:pPr>
        <w:jc w:val="both"/>
      </w:pPr>
      <w:r>
        <w:t>Websocket hiện tại đang tồn tại 2 phương thức cơ bản như sau:</w:t>
      </w:r>
    </w:p>
    <w:p w14:paraId="26163777" w14:textId="3D5AA9D8" w:rsidR="008C774F" w:rsidRDefault="008C774F" w:rsidP="000C1E5B">
      <w:pPr>
        <w:pStyle w:val="ListParagraph"/>
        <w:numPr>
          <w:ilvl w:val="0"/>
          <w:numId w:val="9"/>
        </w:numPr>
        <w:jc w:val="both"/>
      </w:pPr>
      <w:r w:rsidRPr="008C774F">
        <w:rPr>
          <w:b/>
          <w:bCs/>
        </w:rPr>
        <w:t>Send:</w:t>
      </w:r>
      <w:r>
        <w:t xml:space="preserve"> Đây là phương thức send (data) dùng để gửi dữ liệu tới server.</w:t>
      </w:r>
    </w:p>
    <w:p w14:paraId="4D598017" w14:textId="5EC77D13" w:rsidR="008C774F" w:rsidRDefault="008C774F" w:rsidP="000C1E5B">
      <w:pPr>
        <w:pStyle w:val="ListParagraph"/>
        <w:numPr>
          <w:ilvl w:val="0"/>
          <w:numId w:val="9"/>
        </w:numPr>
        <w:jc w:val="both"/>
      </w:pPr>
      <w:r w:rsidRPr="008C774F">
        <w:rPr>
          <w:b/>
          <w:bCs/>
        </w:rPr>
        <w:t>Close:</w:t>
      </w:r>
      <w:r>
        <w:t xml:space="preserve"> Đây là phương thức Close () chỉ kết nối đang tồn tại.</w:t>
      </w:r>
    </w:p>
    <w:p w14:paraId="09D2FBE9" w14:textId="6B10AA09" w:rsidR="008C774F" w:rsidRDefault="008C774F" w:rsidP="00376662">
      <w:pPr>
        <w:jc w:val="both"/>
      </w:pPr>
      <w:r>
        <w:t>Ngoài ra còn có các phương thức bổ sung khác áp dụng cho từng trường hợp cụ thể.</w:t>
      </w:r>
    </w:p>
    <w:p w14:paraId="79581733" w14:textId="23465370" w:rsidR="00AB08BA" w:rsidRDefault="00AB08BA" w:rsidP="00376662">
      <w:pPr>
        <w:pStyle w:val="Heading3"/>
        <w:jc w:val="both"/>
      </w:pPr>
      <w:bookmarkStart w:id="48" w:name="_Toc165846312"/>
      <w:r>
        <w:t>2.4.7</w:t>
      </w:r>
      <w:r w:rsidR="00E311BA">
        <w:t xml:space="preserve"> </w:t>
      </w:r>
      <w:r>
        <w:t xml:space="preserve"> </w:t>
      </w:r>
      <w:r w:rsidRPr="00AB08BA">
        <w:t>Nhược điểm của websocket</w:t>
      </w:r>
      <w:bookmarkEnd w:id="48"/>
    </w:p>
    <w:p w14:paraId="609D6116" w14:textId="7575C523" w:rsidR="00AB08BA" w:rsidRDefault="00AB08BA" w:rsidP="00376662">
      <w:pPr>
        <w:ind w:firstLine="720"/>
        <w:jc w:val="both"/>
      </w:pPr>
      <w:r>
        <w:t>Bởi vì Websockets chỉ là một công nghệ mới xuất hiện trong HTML5 nên chưa được tất cả các trình duyệt hỗ trợ.</w:t>
      </w:r>
    </w:p>
    <w:p w14:paraId="571AC20F" w14:textId="10A271F8" w:rsidR="00AB08BA" w:rsidRPr="00AB08BA" w:rsidRDefault="00AB08BA" w:rsidP="00376662">
      <w:pPr>
        <w:ind w:firstLine="720"/>
        <w:jc w:val="both"/>
      </w:pPr>
      <w:r>
        <w:t>Không dễ sử dụng các dịch vụ cung cấp có phạm vi yêu cầu như Session In View Filter của Hibernate. Hibernate là một framework phổ biến nhằm cung cấp một bộ lọc xung quanh một HTTP request. Vì thế, nó sẽ thiết lập một contest (chứa các transaction và liên kết JDBC) được ràng buộc với luồng request khi bắt đầu bất cứ 1 request nào. Cuối cùng nó sẽ sử dụng bộ lọc hủy bỏ contest này khi request kết thúc. Bởi vì Websocket là một TCP chứ không phải là 1 HTTP request nên việc không dễ sử dụng này là điểm hạn chế lớn nhất của websocket cho đến thời điểm hiện tại.</w:t>
      </w:r>
    </w:p>
    <w:p w14:paraId="5E86471D" w14:textId="235D972F" w:rsidR="00AC3BCD" w:rsidRDefault="00AC3BCD" w:rsidP="00376662">
      <w:pPr>
        <w:pStyle w:val="Heading2"/>
        <w:jc w:val="both"/>
      </w:pPr>
      <w:bookmarkStart w:id="49" w:name="_Toc165846313"/>
      <w:r>
        <w:t>2.5</w:t>
      </w:r>
      <w:r w:rsidR="00741222">
        <w:t xml:space="preserve"> </w:t>
      </w:r>
      <w:r>
        <w:t xml:space="preserve"> Giao thức MQTT</w:t>
      </w:r>
      <w:bookmarkEnd w:id="49"/>
    </w:p>
    <w:p w14:paraId="4E4BEC57" w14:textId="1FE737F2" w:rsidR="00AB08BA" w:rsidRDefault="00AB08BA" w:rsidP="00376662">
      <w:pPr>
        <w:pStyle w:val="Heading3"/>
        <w:jc w:val="both"/>
      </w:pPr>
      <w:bookmarkStart w:id="50" w:name="_Toc165846314"/>
      <w:r>
        <w:t>2.5.1</w:t>
      </w:r>
      <w:r w:rsidR="00E84ADB">
        <w:t xml:space="preserve"> </w:t>
      </w:r>
      <w:r>
        <w:t xml:space="preserve"> Định nghĩa</w:t>
      </w:r>
      <w:bookmarkEnd w:id="50"/>
    </w:p>
    <w:p w14:paraId="3407D5A9" w14:textId="77777777" w:rsidR="00AB08BA" w:rsidRDefault="00AB08BA" w:rsidP="00376662">
      <w:pPr>
        <w:ind w:firstLine="720"/>
        <w:jc w:val="both"/>
      </w:pPr>
      <w:r>
        <w:t>MQTT là từ viết tắt của cụm Message Queuing Telemetry Transport (tạm dịch: Giao thức truyền thông điệp). Đây là một trong những giải pháp tiêu chuẩn của IoT (Internet of Things) vì quá trình truyền tải của MQTT rất nhẹ, độ chính xác cao và khả năng kết nối băng thông hiệu quả. MQTT còn được hiểu là một giao thức nhắn tin thông minh và đơn giản, được tạo ra nhằm phục vụ cho các thiết bị hạn chế về băng thông.</w:t>
      </w:r>
    </w:p>
    <w:p w14:paraId="516B83AB" w14:textId="47E7AE91" w:rsidR="00AB08BA" w:rsidRDefault="00AB08BA" w:rsidP="00376662">
      <w:pPr>
        <w:ind w:firstLine="720"/>
        <w:jc w:val="both"/>
      </w:pPr>
      <w:r>
        <w:t>Nhiệm vụ của giao thức MQTT là hỗ trợ người dùng đọc, xuất bản dữ liệu. Bên cạnh đó, giao thức này còn giúp bạn gửi lệnh để điều khiển từ xa. Những hoạt động này đều thông qua nút cảm biến và một số tính năng khác. Nhiều người cho rằng MQTT là phương tiện để các thiết bị giao tiếp với nhau dễ dàng hơn.</w:t>
      </w:r>
    </w:p>
    <w:p w14:paraId="1E20C74C" w14:textId="6D7F6133" w:rsidR="00AB08BA" w:rsidRDefault="00AB08BA" w:rsidP="00376662">
      <w:pPr>
        <w:pStyle w:val="Heading3"/>
        <w:jc w:val="both"/>
      </w:pPr>
      <w:bookmarkStart w:id="51" w:name="_Toc165846315"/>
      <w:r>
        <w:t>2.5.2</w:t>
      </w:r>
      <w:r w:rsidR="00542D8E">
        <w:t xml:space="preserve"> </w:t>
      </w:r>
      <w:r>
        <w:t xml:space="preserve"> Lịch sử hình thành</w:t>
      </w:r>
      <w:bookmarkEnd w:id="51"/>
    </w:p>
    <w:p w14:paraId="388E6B3D" w14:textId="77777777" w:rsidR="00AB08BA" w:rsidRDefault="00AB08BA" w:rsidP="00376662">
      <w:pPr>
        <w:ind w:firstLine="720"/>
        <w:jc w:val="both"/>
      </w:pPr>
      <w:r>
        <w:t xml:space="preserve">MQTT chính thức ra đời vào cuối những năm 1990. Giao thức này được phát minh bởi hai kỹ sư tài năng – Andy Stanford-Clark và Arlen Nipper. Nhiệm vụ của MQTT là “phương </w:t>
      </w:r>
      <w:r>
        <w:lastRenderedPageBreak/>
        <w:t>tiện” giao tiếp giữa hai thiết bị. Điển hình là đường ống dầu khí và SCADA (hệ thống giám sát và thu thập dữ liệu).</w:t>
      </w:r>
    </w:p>
    <w:p w14:paraId="05AAA62B" w14:textId="3F3D6632" w:rsidR="00AB08BA" w:rsidRDefault="00AB08BA" w:rsidP="00376662">
      <w:pPr>
        <w:ind w:firstLine="720"/>
        <w:jc w:val="both"/>
      </w:pPr>
      <w:r>
        <w:t>Trước khi MQTT xuất hiện, các thiết bị này không thể giao tiếp với nhau. Bởi vì chúng chỉ sử dụng các giao thức độc quyền, riêng biệt. Nhờ MQTT, vấn đề này đã được khắc phục nhanh chóng. Ngoài ra, điểm mạnh của giao thức này là: nhẹ, băng thông tối thiểu, dễ triển khai, cung cấp dữ liệu chất lượng,… Do đó, MQTT đã được ứng dụng mạnh mẽ hơn.</w:t>
      </w:r>
    </w:p>
    <w:p w14:paraId="318651EC" w14:textId="5D799843" w:rsidR="00AB08BA" w:rsidRDefault="00AB08BA" w:rsidP="00376662">
      <w:pPr>
        <w:pStyle w:val="Heading3"/>
        <w:jc w:val="both"/>
      </w:pPr>
      <w:bookmarkStart w:id="52" w:name="_Toc165846316"/>
      <w:r>
        <w:t>2.5.3</w:t>
      </w:r>
      <w:r w:rsidR="00A1459C">
        <w:t xml:space="preserve"> </w:t>
      </w:r>
      <w:r>
        <w:t xml:space="preserve"> </w:t>
      </w:r>
      <w:r w:rsidRPr="00AB08BA">
        <w:t>Thành phần và cách thức hoạt động</w:t>
      </w:r>
      <w:bookmarkEnd w:id="52"/>
    </w:p>
    <w:p w14:paraId="5D7BF351" w14:textId="77777777" w:rsidR="00AB08BA" w:rsidRDefault="00AB08BA" w:rsidP="00C434B1">
      <w:pPr>
        <w:keepNext/>
        <w:jc w:val="center"/>
      </w:pPr>
      <w:r>
        <w:rPr>
          <w:rFonts w:cs="Times New Roman"/>
          <w:noProof/>
        </w:rPr>
        <w:drawing>
          <wp:inline distT="0" distB="0" distL="0" distR="0" wp14:anchorId="4C880833" wp14:editId="252F8981">
            <wp:extent cx="4067252" cy="2131181"/>
            <wp:effectExtent l="0" t="0" r="0" b="254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109309" cy="2153218"/>
                    </a:xfrm>
                    <a:prstGeom prst="rect">
                      <a:avLst/>
                    </a:prstGeom>
                  </pic:spPr>
                </pic:pic>
              </a:graphicData>
            </a:graphic>
          </wp:inline>
        </w:drawing>
      </w:r>
    </w:p>
    <w:p w14:paraId="5EC98683" w14:textId="10074F27" w:rsidR="00AB08BA" w:rsidRDefault="00AB08BA" w:rsidP="00C434B1">
      <w:pPr>
        <w:pStyle w:val="Caption"/>
      </w:pPr>
      <w:bookmarkStart w:id="53" w:name="_Toc165844637"/>
      <w:r>
        <w:t xml:space="preserve">Hình </w:t>
      </w:r>
      <w:fldSimple w:instr=" SEQ Hình \* ARABIC ">
        <w:r w:rsidR="001D141D">
          <w:rPr>
            <w:noProof/>
          </w:rPr>
          <w:t>7</w:t>
        </w:r>
      </w:fldSimple>
      <w:r>
        <w:t xml:space="preserve">: </w:t>
      </w:r>
      <w:r w:rsidRPr="00AB08BA">
        <w:t>Thành phần và cách thức hoạt động MQTT</w:t>
      </w:r>
      <w:bookmarkEnd w:id="53"/>
    </w:p>
    <w:p w14:paraId="40469F60" w14:textId="77777777" w:rsidR="00AB08BA" w:rsidRPr="00077077" w:rsidRDefault="00AB08BA" w:rsidP="00376662">
      <w:pPr>
        <w:jc w:val="both"/>
        <w:rPr>
          <w:rFonts w:cs="Times New Roman"/>
        </w:rPr>
      </w:pPr>
      <w:r w:rsidRPr="00077077">
        <w:rPr>
          <w:rFonts w:cs="Times New Roman"/>
        </w:rPr>
        <w:t>Thành phần:</w:t>
      </w:r>
    </w:p>
    <w:p w14:paraId="705CF7D8" w14:textId="77777777" w:rsidR="00AB08BA" w:rsidRDefault="00AB08BA" w:rsidP="000C1E5B">
      <w:pPr>
        <w:pStyle w:val="ListParagraph"/>
        <w:numPr>
          <w:ilvl w:val="0"/>
          <w:numId w:val="10"/>
        </w:numPr>
        <w:jc w:val="both"/>
        <w:rPr>
          <w:rFonts w:cs="Times New Roman"/>
        </w:rPr>
      </w:pPr>
      <w:r w:rsidRPr="00077077">
        <w:rPr>
          <w:rFonts w:cs="Times New Roman"/>
          <w:b/>
          <w:bCs/>
        </w:rPr>
        <w:t>MQTT broker:</w:t>
      </w:r>
      <w:r w:rsidRPr="00077077">
        <w:rPr>
          <w:rFonts w:cs="Times New Roman"/>
        </w:rPr>
        <w:t xml:space="preserve"> Là thành phần được tạo ra dưới dạng mã nguồn mở. Một số MQTT broker có</w:t>
      </w:r>
      <w:r>
        <w:rPr>
          <w:rFonts w:cs="Times New Roman"/>
        </w:rPr>
        <w:t xml:space="preserve"> </w:t>
      </w:r>
      <w:r w:rsidRPr="00077077">
        <w:rPr>
          <w:rFonts w:cs="Times New Roman"/>
        </w:rPr>
        <w:t>hỗ trợ dịch vụ điện toán đám mây. Chức năng của thành phần này là sàng lọc tin nhắn theo</w:t>
      </w:r>
      <w:r>
        <w:rPr>
          <w:rFonts w:cs="Times New Roman"/>
        </w:rPr>
        <w:t xml:space="preserve"> </w:t>
      </w:r>
      <w:r w:rsidRPr="00077077">
        <w:rPr>
          <w:rFonts w:cs="Times New Roman"/>
        </w:rPr>
        <w:t>kênh. Kế đó, chúng đưa các tin nhắn này đến thiết bị hoặc ứng dụng đã đăng ký kênh ấy.</w:t>
      </w:r>
    </w:p>
    <w:p w14:paraId="399D0EBB" w14:textId="77777777" w:rsidR="00AB08BA" w:rsidRDefault="00AB08BA" w:rsidP="000C1E5B">
      <w:pPr>
        <w:pStyle w:val="ListParagraph"/>
        <w:numPr>
          <w:ilvl w:val="0"/>
          <w:numId w:val="10"/>
        </w:numPr>
        <w:jc w:val="both"/>
        <w:rPr>
          <w:rFonts w:cs="Times New Roman"/>
        </w:rPr>
      </w:pPr>
      <w:r w:rsidRPr="00077077">
        <w:rPr>
          <w:rFonts w:cs="Times New Roman"/>
          <w:b/>
          <w:bCs/>
        </w:rPr>
        <w:t>MQTT client:</w:t>
      </w:r>
      <w:r w:rsidRPr="00077077">
        <w:rPr>
          <w:rFonts w:cs="Times New Roman"/>
        </w:rPr>
        <w:t xml:space="preserve"> Thành phần này được nối kết với broker để truyền và nhận dữ liệu. Trong đó,</w:t>
      </w:r>
      <w:r>
        <w:rPr>
          <w:rFonts w:cs="Times New Roman"/>
        </w:rPr>
        <w:t xml:space="preserve"> </w:t>
      </w:r>
      <w:r w:rsidRPr="00077077">
        <w:rPr>
          <w:rFonts w:cs="Times New Roman"/>
        </w:rPr>
        <w:t>client gửi dữ liệu được gọi là publisher, client đăng ký nhận dữ liệu là subscriber</w:t>
      </w:r>
      <w:r>
        <w:rPr>
          <w:rFonts w:cs="Times New Roman"/>
        </w:rPr>
        <w:t>.</w:t>
      </w:r>
    </w:p>
    <w:p w14:paraId="594B001D" w14:textId="77777777" w:rsidR="00AB08BA" w:rsidRPr="00077077" w:rsidRDefault="00AB08BA" w:rsidP="000C1E5B">
      <w:pPr>
        <w:pStyle w:val="ListParagraph"/>
        <w:numPr>
          <w:ilvl w:val="0"/>
          <w:numId w:val="10"/>
        </w:numPr>
        <w:jc w:val="both"/>
        <w:rPr>
          <w:rFonts w:cs="Times New Roman"/>
        </w:rPr>
      </w:pPr>
      <w:r w:rsidRPr="00077077">
        <w:rPr>
          <w:rFonts w:cs="Times New Roman"/>
          <w:b/>
          <w:bCs/>
        </w:rPr>
        <w:t>Topic:</w:t>
      </w:r>
      <w:r w:rsidRPr="00077077">
        <w:rPr>
          <w:rFonts w:cs="Times New Roman"/>
        </w:rPr>
        <w:t xml:space="preserve"> Là chủ đề hay kênh được quản lý bởi broker và được trao đổi bởi các client với nhau</w:t>
      </w:r>
      <w:r>
        <w:rPr>
          <w:rFonts w:cs="Times New Roman"/>
        </w:rPr>
        <w:t>.</w:t>
      </w:r>
    </w:p>
    <w:p w14:paraId="2D502CC2" w14:textId="77777777" w:rsidR="00AB08BA" w:rsidRPr="00077077" w:rsidRDefault="00AB08BA" w:rsidP="00376662">
      <w:pPr>
        <w:jc w:val="both"/>
        <w:rPr>
          <w:rFonts w:cs="Times New Roman"/>
        </w:rPr>
      </w:pPr>
      <w:r w:rsidRPr="00077077">
        <w:rPr>
          <w:rFonts w:cs="Times New Roman"/>
        </w:rPr>
        <w:t>Cách thức hoạt động:</w:t>
      </w:r>
    </w:p>
    <w:p w14:paraId="77D1C83E" w14:textId="77777777" w:rsidR="00AB08BA" w:rsidRDefault="00AB08BA" w:rsidP="000C1E5B">
      <w:pPr>
        <w:pStyle w:val="ListParagraph"/>
        <w:numPr>
          <w:ilvl w:val="0"/>
          <w:numId w:val="11"/>
        </w:numPr>
        <w:jc w:val="both"/>
        <w:rPr>
          <w:rFonts w:cs="Times New Roman"/>
        </w:rPr>
      </w:pPr>
      <w:r w:rsidRPr="00077077">
        <w:rPr>
          <w:rFonts w:cs="Times New Roman"/>
          <w:b/>
          <w:bCs/>
        </w:rPr>
        <w:t>Broker:</w:t>
      </w:r>
      <w:r w:rsidRPr="00077077">
        <w:rPr>
          <w:rFonts w:cs="Times New Roman"/>
        </w:rPr>
        <w:t xml:space="preserve"> Được xem là tâm điểm giữa của mọi kết nối đến tất cả client. Broker đảm nhiệm vai</w:t>
      </w:r>
      <w:r>
        <w:rPr>
          <w:rFonts w:cs="Times New Roman"/>
        </w:rPr>
        <w:t xml:space="preserve"> </w:t>
      </w:r>
      <w:r w:rsidRPr="00077077">
        <w:rPr>
          <w:rFonts w:cs="Times New Roman"/>
        </w:rPr>
        <w:t>trò nhận tin nhắn, thông điệp được truyền tải từ publisher. Sau đó, thành phần này sẽ sắp xếp</w:t>
      </w:r>
      <w:r>
        <w:rPr>
          <w:rFonts w:cs="Times New Roman"/>
        </w:rPr>
        <w:t xml:space="preserve"> </w:t>
      </w:r>
      <w:r w:rsidRPr="00077077">
        <w:rPr>
          <w:rFonts w:cs="Times New Roman"/>
        </w:rPr>
        <w:t>lại chúng và chuyển đến các subscriber nhất định.</w:t>
      </w:r>
    </w:p>
    <w:p w14:paraId="45FBF473" w14:textId="77777777" w:rsidR="00AB08BA" w:rsidRDefault="00AB08BA" w:rsidP="000C1E5B">
      <w:pPr>
        <w:pStyle w:val="ListParagraph"/>
        <w:numPr>
          <w:ilvl w:val="0"/>
          <w:numId w:val="11"/>
        </w:numPr>
        <w:jc w:val="both"/>
        <w:rPr>
          <w:rFonts w:cs="Times New Roman"/>
        </w:rPr>
      </w:pPr>
      <w:r w:rsidRPr="00077077">
        <w:rPr>
          <w:rFonts w:cs="Times New Roman"/>
          <w:b/>
          <w:bCs/>
        </w:rPr>
        <w:t>Client:</w:t>
      </w:r>
      <w:r w:rsidRPr="00077077">
        <w:rPr>
          <w:rFonts w:cs="Times New Roman"/>
        </w:rPr>
        <w:t xml:space="preserve"> Công việc của client là xuất bản hoặc đăng ký nhiều kênh khác nhau</w:t>
      </w:r>
      <w:r>
        <w:rPr>
          <w:rFonts w:cs="Times New Roman"/>
        </w:rPr>
        <w:t>.</w:t>
      </w:r>
    </w:p>
    <w:p w14:paraId="00E3E3B4" w14:textId="77777777" w:rsidR="00AB08BA" w:rsidRDefault="00AB08BA" w:rsidP="000C1E5B">
      <w:pPr>
        <w:pStyle w:val="ListParagraph"/>
        <w:numPr>
          <w:ilvl w:val="0"/>
          <w:numId w:val="11"/>
        </w:numPr>
        <w:jc w:val="both"/>
        <w:rPr>
          <w:rFonts w:cs="Times New Roman"/>
        </w:rPr>
      </w:pPr>
      <w:r w:rsidRPr="00077077">
        <w:rPr>
          <w:rFonts w:cs="Times New Roman"/>
          <w:b/>
          <w:bCs/>
        </w:rPr>
        <w:lastRenderedPageBreak/>
        <w:t>Publisher:</w:t>
      </w:r>
      <w:r w:rsidRPr="00077077">
        <w:rPr>
          <w:rFonts w:cs="Times New Roman"/>
        </w:rPr>
        <w:t xml:space="preserve"> Có chức năng truyền tải thông điệp, tin nhắn đến bất kỳ kênh nào</w:t>
      </w:r>
      <w:r>
        <w:rPr>
          <w:rFonts w:cs="Times New Roman"/>
        </w:rPr>
        <w:t>.</w:t>
      </w:r>
    </w:p>
    <w:p w14:paraId="3816BBB7" w14:textId="41A31302" w:rsidR="00AB08BA" w:rsidRDefault="00AB08BA" w:rsidP="000C1E5B">
      <w:pPr>
        <w:pStyle w:val="ListParagraph"/>
        <w:numPr>
          <w:ilvl w:val="0"/>
          <w:numId w:val="11"/>
        </w:numPr>
        <w:jc w:val="both"/>
        <w:rPr>
          <w:rFonts w:cs="Times New Roman"/>
        </w:rPr>
      </w:pPr>
      <w:r w:rsidRPr="00AB08BA">
        <w:rPr>
          <w:rFonts w:cs="Times New Roman"/>
          <w:b/>
          <w:bCs/>
        </w:rPr>
        <w:t>Subscriber:</w:t>
      </w:r>
      <w:r w:rsidRPr="00AB08BA">
        <w:rPr>
          <w:rFonts w:cs="Times New Roman"/>
        </w:rPr>
        <w:t xml:space="preserve"> Có chức năng nhận thông điệp, tin nhắn từ những kênh đã đăng ký. Tuy nhiên, thành phần này chỉ có thể nhận dữ liệu từ publisher khi đã đăng ký chính xác kênh tương ứng.</w:t>
      </w:r>
    </w:p>
    <w:p w14:paraId="281D0A6C" w14:textId="55CE3EF2" w:rsidR="00AB08BA" w:rsidRDefault="00AB08BA" w:rsidP="00376662">
      <w:pPr>
        <w:pStyle w:val="Heading3"/>
        <w:jc w:val="both"/>
      </w:pPr>
      <w:bookmarkStart w:id="54" w:name="_Toc165846317"/>
      <w:r>
        <w:t>2.5.4</w:t>
      </w:r>
      <w:r w:rsidR="000E4CD2">
        <w:t xml:space="preserve"> </w:t>
      </w:r>
      <w:r>
        <w:t xml:space="preserve"> </w:t>
      </w:r>
      <w:r w:rsidRPr="00AB08BA">
        <w:t>Một số khái niệm liên quan</w:t>
      </w:r>
      <w:bookmarkEnd w:id="54"/>
    </w:p>
    <w:p w14:paraId="38B9694F" w14:textId="77777777" w:rsidR="00AB08BA" w:rsidRDefault="00AB08BA" w:rsidP="000C1E5B">
      <w:pPr>
        <w:pStyle w:val="ListParagraph"/>
        <w:numPr>
          <w:ilvl w:val="0"/>
          <w:numId w:val="12"/>
        </w:numPr>
        <w:ind w:left="360"/>
        <w:jc w:val="both"/>
        <w:rPr>
          <w:rFonts w:cs="Times New Roman"/>
        </w:rPr>
      </w:pPr>
      <w:r w:rsidRPr="00077077">
        <w:rPr>
          <w:rFonts w:cs="Times New Roman"/>
          <w:b/>
          <w:bCs/>
        </w:rPr>
        <w:t xml:space="preserve">MQTT – Publish/Subscribe (Xuất bản/Đăng ký): </w:t>
      </w:r>
      <w:r w:rsidRPr="00077077">
        <w:rPr>
          <w:rFonts w:cs="Times New Roman"/>
        </w:rPr>
        <w:t>Khi giao thức MQTT hoạt động, những</w:t>
      </w:r>
      <w:r>
        <w:rPr>
          <w:rFonts w:cs="Times New Roman"/>
        </w:rPr>
        <w:t xml:space="preserve"> </w:t>
      </w:r>
      <w:r w:rsidRPr="00077077">
        <w:rPr>
          <w:rFonts w:cs="Times New Roman"/>
        </w:rPr>
        <w:t>MQTT client (hay còn được gọi là node trạm) sẽ kết nối với một broker (</w:t>
      </w:r>
      <w:r w:rsidRPr="00077077">
        <w:rPr>
          <w:rFonts w:cs="Times New Roman"/>
          <w:b/>
          <w:bCs/>
        </w:rPr>
        <w:t>MQTT server</w:t>
      </w:r>
      <w:r w:rsidRPr="00077077">
        <w:rPr>
          <w:rFonts w:cs="Times New Roman"/>
        </w:rPr>
        <w:t xml:space="preserve">). </w:t>
      </w:r>
      <w:r>
        <w:rPr>
          <w:rFonts w:cs="Times New Roman"/>
        </w:rPr>
        <w:t xml:space="preserve">Các </w:t>
      </w:r>
      <w:r w:rsidRPr="00077077">
        <w:rPr>
          <w:rFonts w:cs="Times New Roman"/>
        </w:rPr>
        <w:t>node trạm sẽ đăng ký với một vài kênh (</w:t>
      </w:r>
      <w:r w:rsidRPr="00077077">
        <w:rPr>
          <w:rFonts w:cs="Times New Roman"/>
          <w:b/>
          <w:bCs/>
        </w:rPr>
        <w:t>Topic</w:t>
      </w:r>
      <w:r w:rsidRPr="00077077">
        <w:rPr>
          <w:rFonts w:cs="Times New Roman"/>
        </w:rPr>
        <w:t>). Hoạt động này được gọi là Subscribe (</w:t>
      </w:r>
      <w:r w:rsidRPr="00077077">
        <w:rPr>
          <w:rFonts w:cs="Times New Roman"/>
          <w:i/>
          <w:iCs/>
        </w:rPr>
        <w:t>Đăng ký</w:t>
      </w:r>
      <w:r w:rsidRPr="00077077">
        <w:rPr>
          <w:rFonts w:cs="Times New Roman"/>
        </w:rPr>
        <w:t>). Dữ liệu và kênh đã Subscribe sẽ được gửi đến mỗi client thông qua các note trạm. Quá</w:t>
      </w:r>
      <w:r>
        <w:rPr>
          <w:rFonts w:cs="Times New Roman"/>
        </w:rPr>
        <w:t xml:space="preserve"> </w:t>
      </w:r>
      <w:r w:rsidRPr="00077077">
        <w:rPr>
          <w:rFonts w:cs="Times New Roman"/>
        </w:rPr>
        <w:t>trình client gửi dữ liệu đến một kênh gọi là Publish (</w:t>
      </w:r>
      <w:r w:rsidRPr="00077077">
        <w:rPr>
          <w:rFonts w:cs="Times New Roman"/>
          <w:i/>
          <w:iCs/>
        </w:rPr>
        <w:t>Xuất bản</w:t>
      </w:r>
      <w:r w:rsidRPr="00077077">
        <w:rPr>
          <w:rFonts w:cs="Times New Roman"/>
        </w:rPr>
        <w:t>).</w:t>
      </w:r>
    </w:p>
    <w:p w14:paraId="3C09D876" w14:textId="77777777" w:rsidR="00AB08BA" w:rsidRDefault="00AB08BA" w:rsidP="000C1E5B">
      <w:pPr>
        <w:pStyle w:val="ListParagraph"/>
        <w:numPr>
          <w:ilvl w:val="0"/>
          <w:numId w:val="12"/>
        </w:numPr>
        <w:ind w:left="360"/>
        <w:jc w:val="both"/>
        <w:rPr>
          <w:rFonts w:cs="Times New Roman"/>
        </w:rPr>
      </w:pPr>
      <w:r w:rsidRPr="00077077">
        <w:rPr>
          <w:rFonts w:cs="Times New Roman"/>
          <w:b/>
          <w:bCs/>
        </w:rPr>
        <w:t>MQTT – Message (Tin nhắn):</w:t>
      </w:r>
      <w:r w:rsidRPr="00077077">
        <w:rPr>
          <w:rFonts w:cs="Times New Roman"/>
        </w:rPr>
        <w:t xml:space="preserve"> Tin nhắn trong giao thức MQTT được định dạng theo kiểu</w:t>
      </w:r>
      <w:r>
        <w:rPr>
          <w:rFonts w:cs="Times New Roman"/>
        </w:rPr>
        <w:t xml:space="preserve"> </w:t>
      </w:r>
      <w:r w:rsidRPr="00077077">
        <w:rPr>
          <w:rFonts w:cs="Times New Roman"/>
        </w:rPr>
        <w:t>plain-text. Tuy nhiên, người dùng có thể tùy chỉnh tin nhắn thành các định dạng khác. Message</w:t>
      </w:r>
      <w:r>
        <w:rPr>
          <w:rFonts w:cs="Times New Roman"/>
        </w:rPr>
        <w:t xml:space="preserve"> </w:t>
      </w:r>
      <w:r w:rsidRPr="00077077">
        <w:rPr>
          <w:rFonts w:cs="Times New Roman"/>
        </w:rPr>
        <w:t>là những thông tin trao đổi giữa các thiết bị của bạn. Chúng có thể là lệnh hoặc dữ liệu.</w:t>
      </w:r>
    </w:p>
    <w:p w14:paraId="60C1FBC2" w14:textId="77777777" w:rsidR="00AB08BA" w:rsidRDefault="00AB08BA" w:rsidP="000C1E5B">
      <w:pPr>
        <w:pStyle w:val="ListParagraph"/>
        <w:numPr>
          <w:ilvl w:val="0"/>
          <w:numId w:val="12"/>
        </w:numPr>
        <w:ind w:left="360"/>
        <w:jc w:val="both"/>
        <w:rPr>
          <w:rFonts w:cs="Times New Roman"/>
        </w:rPr>
      </w:pPr>
      <w:r w:rsidRPr="00077077">
        <w:rPr>
          <w:rFonts w:cs="Times New Roman"/>
          <w:b/>
          <w:bCs/>
        </w:rPr>
        <w:t>MQTT – Topic (Kênh):</w:t>
      </w:r>
      <w:r w:rsidRPr="00077077">
        <w:rPr>
          <w:rFonts w:cs="Times New Roman"/>
        </w:rPr>
        <w:t xml:space="preserve"> Chủ đề là một trong những khái niệm quan trọng trong giao thức</w:t>
      </w:r>
      <w:r>
        <w:rPr>
          <w:rFonts w:cs="Times New Roman"/>
        </w:rPr>
        <w:t xml:space="preserve"> </w:t>
      </w:r>
      <w:r w:rsidRPr="00077077">
        <w:rPr>
          <w:rFonts w:cs="Times New Roman"/>
        </w:rPr>
        <w:t>MQTT. Cũng được xem là “sợi dây nối kết” giữa Publish (</w:t>
      </w:r>
      <w:r w:rsidRPr="00077077">
        <w:rPr>
          <w:rFonts w:cs="Times New Roman"/>
          <w:i/>
          <w:iCs/>
        </w:rPr>
        <w:t>xuất bản</w:t>
      </w:r>
      <w:r w:rsidRPr="00077077">
        <w:rPr>
          <w:rFonts w:cs="Times New Roman"/>
        </w:rPr>
        <w:t>) và Subscribe (</w:t>
      </w:r>
      <w:r w:rsidRPr="00077077">
        <w:rPr>
          <w:rFonts w:cs="Times New Roman"/>
          <w:i/>
          <w:iCs/>
        </w:rPr>
        <w:t>đăng ký</w:t>
      </w:r>
      <w:r w:rsidRPr="00077077">
        <w:rPr>
          <w:rFonts w:cs="Times New Roman"/>
        </w:rPr>
        <w:t>).</w:t>
      </w:r>
      <w:r>
        <w:rPr>
          <w:rFonts w:cs="Times New Roman"/>
        </w:rPr>
        <w:t xml:space="preserve"> </w:t>
      </w:r>
      <w:r w:rsidRPr="00077077">
        <w:rPr>
          <w:rFonts w:cs="Times New Roman"/>
        </w:rPr>
        <w:t>Nếu một tin nhắn được xuất bản trong một kênh, những người đăng ký kênh ấy sẽ nhận được</w:t>
      </w:r>
      <w:r>
        <w:rPr>
          <w:rFonts w:cs="Times New Roman"/>
        </w:rPr>
        <w:t xml:space="preserve"> </w:t>
      </w:r>
      <w:r w:rsidRPr="00077077">
        <w:rPr>
          <w:rFonts w:cs="Times New Roman"/>
        </w:rPr>
        <w:t>tin nhắn này.</w:t>
      </w:r>
    </w:p>
    <w:p w14:paraId="0CE439F7" w14:textId="77777777" w:rsidR="00AB08BA" w:rsidRDefault="00AB08BA" w:rsidP="000C1E5B">
      <w:pPr>
        <w:pStyle w:val="ListParagraph"/>
        <w:numPr>
          <w:ilvl w:val="0"/>
          <w:numId w:val="12"/>
        </w:numPr>
        <w:ind w:left="360"/>
        <w:jc w:val="both"/>
        <w:rPr>
          <w:rFonts w:cs="Times New Roman"/>
        </w:rPr>
      </w:pPr>
      <w:r w:rsidRPr="00077077">
        <w:rPr>
          <w:rFonts w:cs="Times New Roman"/>
          <w:b/>
          <w:bCs/>
        </w:rPr>
        <w:t>MQTT – QoS:</w:t>
      </w:r>
      <w:r w:rsidRPr="00077077">
        <w:rPr>
          <w:rFonts w:cs="Times New Roman"/>
        </w:rPr>
        <w:t xml:space="preserve"> QoS là từ viết của cụm </w:t>
      </w:r>
      <w:r w:rsidRPr="00077077">
        <w:rPr>
          <w:rFonts w:cs="Times New Roman"/>
          <w:b/>
          <w:bCs/>
        </w:rPr>
        <w:t>Qualities of Service</w:t>
      </w:r>
      <w:r w:rsidRPr="00077077">
        <w:rPr>
          <w:rFonts w:cs="Times New Roman"/>
        </w:rPr>
        <w:t xml:space="preserve"> (tạm dịch: </w:t>
      </w:r>
      <w:r w:rsidRPr="00077077">
        <w:rPr>
          <w:rFonts w:cs="Times New Roman"/>
          <w:i/>
          <w:iCs/>
        </w:rPr>
        <w:t>chất lượng dịch vụ</w:t>
      </w:r>
      <w:r w:rsidRPr="00077077">
        <w:rPr>
          <w:rFonts w:cs="Times New Roman"/>
        </w:rPr>
        <w:t>).</w:t>
      </w:r>
      <w:r>
        <w:rPr>
          <w:rFonts w:cs="Times New Roman"/>
        </w:rPr>
        <w:t xml:space="preserve"> </w:t>
      </w:r>
      <w:r w:rsidRPr="00077077">
        <w:rPr>
          <w:rFonts w:cs="Times New Roman"/>
        </w:rPr>
        <w:t>Người dùng có 3 lựa chọn khi Publish và Subscribe:</w:t>
      </w:r>
    </w:p>
    <w:p w14:paraId="2A906F34" w14:textId="77777777" w:rsidR="00AB08BA" w:rsidRDefault="00AB08BA" w:rsidP="000C1E5B">
      <w:pPr>
        <w:pStyle w:val="ListParagraph"/>
        <w:numPr>
          <w:ilvl w:val="0"/>
          <w:numId w:val="13"/>
        </w:numPr>
        <w:ind w:left="720"/>
        <w:jc w:val="both"/>
        <w:rPr>
          <w:rFonts w:cs="Times New Roman"/>
        </w:rPr>
      </w:pPr>
      <w:r w:rsidRPr="00077077">
        <w:rPr>
          <w:rFonts w:cs="Times New Roman"/>
        </w:rPr>
        <w:t>QoS0: Broker và client sẽ gửi dữ liệu duy nhất 1 lần dựa trên giao thức TCP/IP.</w:t>
      </w:r>
    </w:p>
    <w:p w14:paraId="0206F9C2" w14:textId="77777777" w:rsidR="00AB08BA" w:rsidRDefault="00AB08BA" w:rsidP="000C1E5B">
      <w:pPr>
        <w:pStyle w:val="ListParagraph"/>
        <w:numPr>
          <w:ilvl w:val="0"/>
          <w:numId w:val="13"/>
        </w:numPr>
        <w:ind w:left="720"/>
        <w:jc w:val="both"/>
        <w:rPr>
          <w:rFonts w:cs="Times New Roman"/>
        </w:rPr>
      </w:pPr>
      <w:r w:rsidRPr="00077077">
        <w:rPr>
          <w:rFonts w:cs="Times New Roman"/>
        </w:rPr>
        <w:t>QoS1: Broker và client được phép gửi dữ liệu tối thiểu 1 lần và nhận xác nhận từ đầu kia</w:t>
      </w:r>
    </w:p>
    <w:p w14:paraId="60A82F1D" w14:textId="77777777" w:rsidR="00AB08BA" w:rsidRPr="00077077" w:rsidRDefault="00AB08BA" w:rsidP="000C1E5B">
      <w:pPr>
        <w:pStyle w:val="ListParagraph"/>
        <w:numPr>
          <w:ilvl w:val="0"/>
          <w:numId w:val="13"/>
        </w:numPr>
        <w:ind w:left="720"/>
        <w:jc w:val="both"/>
        <w:rPr>
          <w:rFonts w:cs="Times New Roman"/>
        </w:rPr>
      </w:pPr>
      <w:r w:rsidRPr="00077077">
        <w:rPr>
          <w:rFonts w:cs="Times New Roman"/>
        </w:rPr>
        <w:t>QoS2: Broker và client gửi dữ liệu và đầu bên kia chỉ nhận đúng 1 lần. Hoạt động này</w:t>
      </w:r>
      <w:r>
        <w:rPr>
          <w:rFonts w:cs="Times New Roman"/>
        </w:rPr>
        <w:t xml:space="preserve"> </w:t>
      </w:r>
      <w:r w:rsidRPr="00077077">
        <w:rPr>
          <w:rFonts w:cs="Times New Roman"/>
        </w:rPr>
        <w:t>thông qua 4 bước bắt tay.</w:t>
      </w:r>
    </w:p>
    <w:p w14:paraId="2F2448C0" w14:textId="77777777" w:rsidR="00AB08BA" w:rsidRDefault="00AB08BA" w:rsidP="000C1E5B">
      <w:pPr>
        <w:pStyle w:val="ListParagraph"/>
        <w:numPr>
          <w:ilvl w:val="0"/>
          <w:numId w:val="14"/>
        </w:numPr>
        <w:ind w:left="360"/>
        <w:jc w:val="both"/>
        <w:rPr>
          <w:rFonts w:cs="Times New Roman"/>
        </w:rPr>
      </w:pPr>
      <w:r w:rsidRPr="00077077">
        <w:rPr>
          <w:rFonts w:cs="Times New Roman"/>
          <w:b/>
          <w:bCs/>
        </w:rPr>
        <w:t>MQTT – Retain:</w:t>
      </w:r>
      <w:r w:rsidRPr="00077077">
        <w:rPr>
          <w:rFonts w:cs="Times New Roman"/>
        </w:rPr>
        <w:t xml:space="preserve"> Trong giao thức MQTT, retain đóng vai trò là flag (</w:t>
      </w:r>
      <w:r w:rsidRPr="00077077">
        <w:rPr>
          <w:rFonts w:cs="Times New Roman"/>
          <w:i/>
          <w:iCs/>
        </w:rPr>
        <w:t>lá cờ</w:t>
      </w:r>
      <w:r w:rsidRPr="00077077">
        <w:rPr>
          <w:rFonts w:cs="Times New Roman"/>
        </w:rPr>
        <w:t>) gắn cho một tin</w:t>
      </w:r>
      <w:r>
        <w:rPr>
          <w:rFonts w:cs="Times New Roman"/>
        </w:rPr>
        <w:t xml:space="preserve"> </w:t>
      </w:r>
      <w:r w:rsidRPr="00077077">
        <w:rPr>
          <w:rFonts w:cs="Times New Roman"/>
        </w:rPr>
        <w:t>nhắn. Bên cạnh đó, retain chỉ nhận những giá trị là 0 hoặc 1 (tương tự như giá trị false hoặc</w:t>
      </w:r>
      <w:r>
        <w:rPr>
          <w:rFonts w:cs="Times New Roman"/>
        </w:rPr>
        <w:t xml:space="preserve"> </w:t>
      </w:r>
      <w:r w:rsidRPr="00077077">
        <w:rPr>
          <w:rFonts w:cs="Times New Roman"/>
        </w:rPr>
        <w:t>true). Trong đó, nếu retain là 1, broker sẽ giữ lại tin nhắn cuối cùng của 1 kênh kèm theo QoS</w:t>
      </w:r>
      <w:r>
        <w:rPr>
          <w:rFonts w:cs="Times New Roman"/>
        </w:rPr>
        <w:t xml:space="preserve"> </w:t>
      </w:r>
      <w:r w:rsidRPr="00077077">
        <w:rPr>
          <w:rFonts w:cs="Times New Roman"/>
        </w:rPr>
        <w:t>tương ứng. Client sẽ nhận được tin nhắn ấy khi đăng ký vào kênh chứa tin nhắn được lưu lại.</w:t>
      </w:r>
    </w:p>
    <w:p w14:paraId="1E07B6BC" w14:textId="77777777" w:rsidR="00AB08BA" w:rsidRPr="00077077" w:rsidRDefault="00AB08BA" w:rsidP="000C1E5B">
      <w:pPr>
        <w:pStyle w:val="ListParagraph"/>
        <w:numPr>
          <w:ilvl w:val="0"/>
          <w:numId w:val="14"/>
        </w:numPr>
        <w:ind w:left="360"/>
        <w:jc w:val="both"/>
        <w:rPr>
          <w:rFonts w:cs="Times New Roman"/>
        </w:rPr>
      </w:pPr>
      <w:r w:rsidRPr="00077077">
        <w:rPr>
          <w:rFonts w:cs="Times New Roman"/>
          <w:b/>
          <w:bCs/>
        </w:rPr>
        <w:t>MQTT – Bridge</w:t>
      </w:r>
      <w:r w:rsidRPr="00077077">
        <w:rPr>
          <w:rFonts w:cs="Times New Roman"/>
        </w:rPr>
        <w:t>: Đây là một tính năng quan trọng của MQTT broker. Chúng có vai trò giúp</w:t>
      </w:r>
      <w:r>
        <w:rPr>
          <w:rFonts w:cs="Times New Roman"/>
        </w:rPr>
        <w:t xml:space="preserve"> </w:t>
      </w:r>
      <w:r w:rsidRPr="00077077">
        <w:rPr>
          <w:rFonts w:cs="Times New Roman"/>
        </w:rPr>
        <w:t xml:space="preserve">MQTT broker kết nối và trao đổi dữ liệu với nhau. Tính năng này chỉ được thực hiện </w:t>
      </w:r>
      <w:r w:rsidRPr="00077077">
        <w:rPr>
          <w:rFonts w:cs="Times New Roman"/>
        </w:rPr>
        <w:lastRenderedPageBreak/>
        <w:t>khi có ít</w:t>
      </w:r>
      <w:r>
        <w:rPr>
          <w:rFonts w:cs="Times New Roman"/>
        </w:rPr>
        <w:t xml:space="preserve"> </w:t>
      </w:r>
      <w:r w:rsidRPr="00077077">
        <w:rPr>
          <w:rFonts w:cs="Times New Roman"/>
        </w:rPr>
        <w:t>nhất 2 broker. Trong đó, có một broker sẽ biến đổi thành bridge với những thông số sau:</w:t>
      </w:r>
    </w:p>
    <w:p w14:paraId="28F9FAA1" w14:textId="77777777" w:rsidR="00AB08BA" w:rsidRDefault="00AB08BA" w:rsidP="000C1E5B">
      <w:pPr>
        <w:pStyle w:val="ListParagraph"/>
        <w:numPr>
          <w:ilvl w:val="0"/>
          <w:numId w:val="15"/>
        </w:numPr>
        <w:ind w:left="720"/>
        <w:jc w:val="both"/>
        <w:rPr>
          <w:rFonts w:cs="Times New Roman"/>
        </w:rPr>
      </w:pPr>
      <w:r w:rsidRPr="00077077">
        <w:rPr>
          <w:rFonts w:cs="Times New Roman"/>
          <w:b/>
          <w:bCs/>
        </w:rPr>
        <w:t>Address:</w:t>
      </w:r>
      <w:r w:rsidRPr="00077077">
        <w:rPr>
          <w:rFonts w:cs="Times New Roman"/>
        </w:rPr>
        <w:t xml:space="preserve"> Tên địa chỉ broker cần kết nối</w:t>
      </w:r>
    </w:p>
    <w:p w14:paraId="1910AC09" w14:textId="77777777" w:rsidR="00AB08BA" w:rsidRDefault="00AB08BA" w:rsidP="000C1E5B">
      <w:pPr>
        <w:pStyle w:val="ListParagraph"/>
        <w:numPr>
          <w:ilvl w:val="0"/>
          <w:numId w:val="15"/>
        </w:numPr>
        <w:ind w:left="720"/>
        <w:jc w:val="both"/>
        <w:rPr>
          <w:rFonts w:cs="Times New Roman"/>
        </w:rPr>
      </w:pPr>
      <w:r w:rsidRPr="00077077">
        <w:rPr>
          <w:rFonts w:cs="Times New Roman"/>
          <w:b/>
          <w:bCs/>
        </w:rPr>
        <w:t>Bridge_protocol_version:</w:t>
      </w:r>
      <w:r w:rsidRPr="00077077">
        <w:rPr>
          <w:rFonts w:cs="Times New Roman"/>
        </w:rPr>
        <w:t xml:space="preserve"> Phiên bản mới của MQTT được sử dụng cho 2 broker.</w:t>
      </w:r>
    </w:p>
    <w:p w14:paraId="06213CB7" w14:textId="17C86DC1" w:rsidR="00AB08BA" w:rsidRPr="00AB08BA" w:rsidRDefault="00AB08BA" w:rsidP="000C1E5B">
      <w:pPr>
        <w:pStyle w:val="ListParagraph"/>
        <w:numPr>
          <w:ilvl w:val="0"/>
          <w:numId w:val="15"/>
        </w:numPr>
        <w:ind w:left="720"/>
        <w:jc w:val="both"/>
        <w:rPr>
          <w:rFonts w:cs="Times New Roman"/>
        </w:rPr>
      </w:pPr>
      <w:r w:rsidRPr="00793E72">
        <w:rPr>
          <w:rFonts w:cs="Times New Roman"/>
          <w:b/>
          <w:bCs/>
        </w:rPr>
        <w:t>Topic:</w:t>
      </w:r>
      <w:r w:rsidRPr="00077077">
        <w:rPr>
          <w:rFonts w:cs="Times New Roman"/>
        </w:rPr>
        <w:t xml:space="preserve"> Bao gồm tên topic được trao đổi giữa 2 broker, chiều trao đổi và topic mapping</w:t>
      </w:r>
      <w:r>
        <w:rPr>
          <w:rFonts w:cs="Times New Roman"/>
        </w:rPr>
        <w:t xml:space="preserve"> </w:t>
      </w:r>
      <w:r w:rsidRPr="00077077">
        <w:rPr>
          <w:rFonts w:cs="Times New Roman"/>
        </w:rPr>
        <w:t>giữa 2 broker.</w:t>
      </w:r>
    </w:p>
    <w:p w14:paraId="339EA82B" w14:textId="424C6F2D" w:rsidR="00AC3BCD" w:rsidRDefault="00AC3BCD" w:rsidP="00376662">
      <w:pPr>
        <w:pStyle w:val="Heading2"/>
        <w:jc w:val="both"/>
      </w:pPr>
      <w:bookmarkStart w:id="55" w:name="_Toc165846318"/>
      <w:r>
        <w:t>2.6</w:t>
      </w:r>
      <w:r w:rsidR="00214719">
        <w:t xml:space="preserve"> </w:t>
      </w:r>
      <w:r>
        <w:t xml:space="preserve"> Cơ sở dữ liệu MongoDB</w:t>
      </w:r>
      <w:bookmarkEnd w:id="55"/>
    </w:p>
    <w:p w14:paraId="3445A6AF" w14:textId="57FE6E1A" w:rsidR="00F8249B" w:rsidRDefault="00234653" w:rsidP="00376662">
      <w:pPr>
        <w:pStyle w:val="Heading3"/>
        <w:jc w:val="both"/>
      </w:pPr>
      <w:bookmarkStart w:id="56" w:name="_Toc165846319"/>
      <w:r>
        <w:t>2.6.1</w:t>
      </w:r>
      <w:r w:rsidR="00536808">
        <w:t xml:space="preserve"> </w:t>
      </w:r>
      <w:r>
        <w:t xml:space="preserve"> MongoDB là gì?</w:t>
      </w:r>
      <w:bookmarkEnd w:id="56"/>
    </w:p>
    <w:p w14:paraId="1CA40285" w14:textId="1858F78B" w:rsidR="00234653" w:rsidRDefault="00234653" w:rsidP="00376662">
      <w:pPr>
        <w:ind w:firstLine="720"/>
        <w:jc w:val="both"/>
      </w:pPr>
      <w:r w:rsidRPr="00234653">
        <w:t>MongoDB là một database hướng tài liệu (document), một dạng NoSQL database. Vì thế, MongoDB sẽ tránh cấu trúc table-based của relational database để thích ứng với các tài liệu như JSON có một schema rất linh hoạt gọi là BSON. MongoDB sử dụng lưu trữ dữ liệu dưới dạng Document JSON nên mỗi một collection sẽ các các kích cỡ và các document khác nhau. Các dữ liệu được lưu trữ trong document kiểu JSON nên truy vấn sẽ rất nhanh.</w:t>
      </w:r>
    </w:p>
    <w:p w14:paraId="281D5914" w14:textId="24F1B79B" w:rsidR="002D40FE" w:rsidRDefault="002D40FE" w:rsidP="00376662">
      <w:pPr>
        <w:pStyle w:val="Heading3"/>
        <w:jc w:val="both"/>
      </w:pPr>
      <w:bookmarkStart w:id="57" w:name="_Toc165846320"/>
      <w:r>
        <w:t>2.6.2</w:t>
      </w:r>
      <w:r w:rsidR="00313CF3">
        <w:t xml:space="preserve"> </w:t>
      </w:r>
      <w:r>
        <w:t xml:space="preserve"> Ưu điểm và nhược điểm của MongoDB</w:t>
      </w:r>
      <w:bookmarkEnd w:id="57"/>
    </w:p>
    <w:p w14:paraId="288E0498" w14:textId="296A0DB5" w:rsidR="002D40FE" w:rsidRDefault="002D40FE" w:rsidP="00376662">
      <w:pPr>
        <w:jc w:val="both"/>
      </w:pPr>
      <w:r>
        <w:t>Ưu điểm của MongoDB:</w:t>
      </w:r>
    </w:p>
    <w:p w14:paraId="17A8B44C" w14:textId="4AD957FC" w:rsidR="002D40FE" w:rsidRDefault="002D40FE" w:rsidP="000C1E5B">
      <w:pPr>
        <w:pStyle w:val="ListParagraph"/>
        <w:numPr>
          <w:ilvl w:val="0"/>
          <w:numId w:val="18"/>
        </w:numPr>
        <w:jc w:val="both"/>
      </w:pPr>
      <w:r>
        <w:t xml:space="preserve">MongoDB sử dụng lưu trữ dữ liệu dưới dạng Document JSON nên mỗi một collection sẽ có các kích cỡ và các document khác nhau, linh hoạt trong việc lưu trữ dữ liệu, nên </w:t>
      </w:r>
      <w:r w:rsidR="00D30662">
        <w:t>khi</w:t>
      </w:r>
      <w:r>
        <w:t xml:space="preserve"> muốn gì thì cứ </w:t>
      </w:r>
      <w:r w:rsidR="00D30662">
        <w:t>chèn</w:t>
      </w:r>
      <w:r>
        <w:t xml:space="preserve"> vào thoải mái.</w:t>
      </w:r>
    </w:p>
    <w:p w14:paraId="3E19905D" w14:textId="21F95A04" w:rsidR="002D40FE" w:rsidRDefault="002D40FE" w:rsidP="000C1E5B">
      <w:pPr>
        <w:pStyle w:val="ListParagraph"/>
        <w:numPr>
          <w:ilvl w:val="0"/>
          <w:numId w:val="18"/>
        </w:numPr>
        <w:jc w:val="both"/>
      </w:pPr>
      <w:r>
        <w:t xml:space="preserve">Dữ liệu trong MongoDB không có sự ràng buộc lẫn nhau, không có join như trong RDBMS nên khi </w:t>
      </w:r>
      <w:r w:rsidR="00D30662">
        <w:t>chèn</w:t>
      </w:r>
      <w:r>
        <w:t xml:space="preserve">, xóa hay </w:t>
      </w:r>
      <w:r w:rsidR="00D30662">
        <w:t>cập nhật</w:t>
      </w:r>
      <w:r>
        <w:t xml:space="preserve"> nó không cần phải mất thời gian kiểm tra xem có thỏa mãn các ràng buộc dữ liệu như trong RDBMS.</w:t>
      </w:r>
    </w:p>
    <w:p w14:paraId="75C427EF" w14:textId="0B465824" w:rsidR="002D40FE" w:rsidRDefault="002D40FE" w:rsidP="000C1E5B">
      <w:pPr>
        <w:pStyle w:val="ListParagraph"/>
        <w:numPr>
          <w:ilvl w:val="0"/>
          <w:numId w:val="18"/>
        </w:numPr>
        <w:jc w:val="both"/>
      </w:pPr>
      <w:r>
        <w:t xml:space="preserve">MongoDB rất dễ mở rộng (Horizontal Scalability). Trong MongoDB có một khái niệm cluster là cụm các node chứa dữ liệu giao tiếp với nhau, khi muốn mở rộng hệ thống ta chỉ cần thêm một node </w:t>
      </w:r>
      <w:r w:rsidR="008D66A7">
        <w:t>m</w:t>
      </w:r>
      <w:r>
        <w:t>ới vào cluster</w:t>
      </w:r>
      <w:r w:rsidR="006A623B">
        <w:t>.</w:t>
      </w:r>
    </w:p>
    <w:p w14:paraId="013CE81A" w14:textId="463CFBEF" w:rsidR="002D40FE" w:rsidRDefault="002D40FE" w:rsidP="000C1E5B">
      <w:pPr>
        <w:pStyle w:val="ListParagraph"/>
        <w:numPr>
          <w:ilvl w:val="0"/>
          <w:numId w:val="18"/>
        </w:numPr>
        <w:jc w:val="both"/>
      </w:pPr>
      <w:r>
        <w:t>Trường dữ liệu “_id” luôn được tự động đánh chỉ mục để tốc độ truy vấn thông tin đạt hiệu suất cao nhất.</w:t>
      </w:r>
    </w:p>
    <w:p w14:paraId="18A0CCB1" w14:textId="7ABEF378" w:rsidR="002D40FE" w:rsidRDefault="002D40FE" w:rsidP="000C1E5B">
      <w:pPr>
        <w:pStyle w:val="ListParagraph"/>
        <w:numPr>
          <w:ilvl w:val="0"/>
          <w:numId w:val="18"/>
        </w:numPr>
        <w:jc w:val="both"/>
      </w:pPr>
      <w:r>
        <w:t xml:space="preserve">Khi có một truy vấn dữ liệu, bản ghi được </w:t>
      </w:r>
      <w:r w:rsidR="001B438E">
        <w:t>lưu vào</w:t>
      </w:r>
      <w:r>
        <w:t xml:space="preserve"> bộ nhớ Ram, để phục vụ lượt truy vấn sau diễn ra nhanh hơn mà không cần phải đọc từ ổ cứng.</w:t>
      </w:r>
    </w:p>
    <w:p w14:paraId="6BD97253" w14:textId="5F8D2BB7" w:rsidR="002D40FE" w:rsidRDefault="002D40FE" w:rsidP="000C1E5B">
      <w:pPr>
        <w:pStyle w:val="ListParagraph"/>
        <w:numPr>
          <w:ilvl w:val="0"/>
          <w:numId w:val="18"/>
        </w:numPr>
        <w:jc w:val="both"/>
      </w:pPr>
      <w:r>
        <w:t xml:space="preserve">Hiệu năng cao: Tốc độ truy vấn (find, update, insert, delete) của MongoDB nhanh hơn hẳn so với các hệ quản trị cơ sở dữ liệu quan hệ (RDBMS). Với một lượng dữ liệu đủ lớn thì </w:t>
      </w:r>
      <w:r>
        <w:lastRenderedPageBreak/>
        <w:t xml:space="preserve">thử nghiệm cho thấy tốc độ </w:t>
      </w:r>
      <w:r w:rsidR="00076D75">
        <w:t>chèn</w:t>
      </w:r>
      <w:r>
        <w:t xml:space="preserve"> của MongoDB có thể nhanh tới gấp 100 lần so với MySQL.</w:t>
      </w:r>
    </w:p>
    <w:p w14:paraId="06DE9036" w14:textId="77777777" w:rsidR="002D40FE" w:rsidRDefault="002D40FE" w:rsidP="00B0429D">
      <w:pPr>
        <w:keepNext/>
        <w:jc w:val="center"/>
      </w:pPr>
      <w:r>
        <w:rPr>
          <w:noProof/>
        </w:rPr>
        <w:drawing>
          <wp:inline distT="0" distB="0" distL="0" distR="0" wp14:anchorId="4CDECD5C" wp14:editId="70267942">
            <wp:extent cx="3386937" cy="2991934"/>
            <wp:effectExtent l="0" t="0" r="4445" b="0"/>
            <wp:docPr id="13" name="Picture 13" descr="A graph with red and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graph with red and green bar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402898" cy="3006033"/>
                    </a:xfrm>
                    <a:prstGeom prst="rect">
                      <a:avLst/>
                    </a:prstGeom>
                  </pic:spPr>
                </pic:pic>
              </a:graphicData>
            </a:graphic>
          </wp:inline>
        </w:drawing>
      </w:r>
    </w:p>
    <w:p w14:paraId="51DB7C0E" w14:textId="47B74DE1" w:rsidR="002D40FE" w:rsidRDefault="002D40FE" w:rsidP="00B0429D">
      <w:pPr>
        <w:pStyle w:val="Caption"/>
      </w:pPr>
      <w:bookmarkStart w:id="58" w:name="_Toc165844638"/>
      <w:r>
        <w:t xml:space="preserve">Hình </w:t>
      </w:r>
      <w:fldSimple w:instr=" SEQ Hình \* ARABIC ">
        <w:r w:rsidR="001D141D">
          <w:rPr>
            <w:noProof/>
          </w:rPr>
          <w:t>8</w:t>
        </w:r>
      </w:fldSimple>
      <w:r>
        <w:t>: Hiệu năng của hệ quản trị cơ sở dữ liệu</w:t>
      </w:r>
      <w:bookmarkEnd w:id="58"/>
    </w:p>
    <w:p w14:paraId="08177AD2" w14:textId="58532FCE" w:rsidR="002D40FE" w:rsidRDefault="002D40FE" w:rsidP="00376662">
      <w:pPr>
        <w:jc w:val="both"/>
      </w:pPr>
      <w:r>
        <w:t>Nhược điểm của MongoDB:</w:t>
      </w:r>
    </w:p>
    <w:p w14:paraId="54F2D945" w14:textId="77777777" w:rsidR="002D40FE" w:rsidRPr="002D40FE" w:rsidRDefault="002D40FE" w:rsidP="000C1E5B">
      <w:pPr>
        <w:pStyle w:val="ListParagraph"/>
        <w:numPr>
          <w:ilvl w:val="0"/>
          <w:numId w:val="17"/>
        </w:numPr>
        <w:jc w:val="both"/>
      </w:pPr>
      <w:r w:rsidRPr="002D40FE">
        <w:t>Một ưu điểm của MongoDB cũng chính là nhược điểm của nó. MongoDB không có các tính chất ràng buộc như trong RDBMS nên khi thao tác với mongoDB thì phải hết sức cẩn thận.</w:t>
      </w:r>
    </w:p>
    <w:p w14:paraId="0386071C" w14:textId="77777777" w:rsidR="002D40FE" w:rsidRPr="002D40FE" w:rsidRDefault="002D40FE" w:rsidP="000C1E5B">
      <w:pPr>
        <w:pStyle w:val="ListParagraph"/>
        <w:numPr>
          <w:ilvl w:val="0"/>
          <w:numId w:val="17"/>
        </w:numPr>
        <w:jc w:val="both"/>
      </w:pPr>
      <w:r w:rsidRPr="002D40FE">
        <w:t>Tốn bộ nhớ do dữ liệu lưu dưới dạng key-value, các collection chỉ khác về value do đó key sẽ bị lặp lại. Không hỗ trợ join nên dễ bị dữ thừa dữ liệu.</w:t>
      </w:r>
    </w:p>
    <w:p w14:paraId="694EA2E4" w14:textId="173C8266" w:rsidR="00DB581D" w:rsidRDefault="002D40FE" w:rsidP="000C1E5B">
      <w:pPr>
        <w:pStyle w:val="ListParagraph"/>
        <w:numPr>
          <w:ilvl w:val="0"/>
          <w:numId w:val="17"/>
        </w:numPr>
        <w:jc w:val="both"/>
      </w:pPr>
      <w:r w:rsidRPr="002D40FE">
        <w:t>Khi insert/update/remove bản ghi, MongoDB sẽ chưa cập nhật ngay xuống ổ cứng, mà sau 60 giây MongoDB mới thực hiện ghi toàn bộ dữ liệu thay đổi từ RAM xuống ổ cứng điêù này sẽ là nhược điểm vì sẽ có nguy cơ bị mất dữ liệu khi xảy ra các tình huống như mất điện...</w:t>
      </w:r>
    </w:p>
    <w:p w14:paraId="6A010F90" w14:textId="52BB5B43" w:rsidR="00AC3BCD" w:rsidRDefault="00DB581D" w:rsidP="00376662">
      <w:pPr>
        <w:pStyle w:val="Heading2"/>
        <w:jc w:val="both"/>
      </w:pPr>
      <w:bookmarkStart w:id="59" w:name="_Toc165846321"/>
      <w:r>
        <w:t>2.</w:t>
      </w:r>
      <w:r w:rsidR="00C90810">
        <w:t xml:space="preserve">7 </w:t>
      </w:r>
      <w:r>
        <w:t xml:space="preserve"> </w:t>
      </w:r>
      <w:r w:rsidR="00AC3BCD">
        <w:t>Thư viện face-api.js của JavaScript</w:t>
      </w:r>
      <w:bookmarkEnd w:id="59"/>
    </w:p>
    <w:p w14:paraId="1C2DED44" w14:textId="7504EBF5" w:rsidR="002D40FE" w:rsidRDefault="008E481C" w:rsidP="005C22DE">
      <w:pPr>
        <w:ind w:firstLine="720"/>
        <w:jc w:val="both"/>
      </w:pPr>
      <w:r w:rsidRPr="008E481C">
        <w:t>Face-api là một thư viện giúp cho chúng ta thực hiện các công việc như phát hiện khuôn mặt và nhận diện khuôn mặt trên trình duyệt và nó được triển khai trên lõi của tensorFlow.js</w:t>
      </w:r>
      <w:r>
        <w:t>.</w:t>
      </w:r>
    </w:p>
    <w:p w14:paraId="58DD1A07" w14:textId="1F17CDE7" w:rsidR="008E481C" w:rsidRDefault="008E481C" w:rsidP="00C9360F">
      <w:r>
        <w:t xml:space="preserve">Các model của thư viện </w:t>
      </w:r>
      <w:r w:rsidRPr="008E481C">
        <w:t>Face-api.js</w:t>
      </w:r>
      <w:r>
        <w:t>:</w:t>
      </w:r>
    </w:p>
    <w:p w14:paraId="20094773" w14:textId="77777777" w:rsidR="008E481C" w:rsidRDefault="008E481C" w:rsidP="000C1E5B">
      <w:pPr>
        <w:pStyle w:val="ListParagraph"/>
        <w:numPr>
          <w:ilvl w:val="0"/>
          <w:numId w:val="19"/>
        </w:numPr>
        <w:jc w:val="both"/>
      </w:pPr>
      <w:r>
        <w:t>Face Detection:</w:t>
      </w:r>
    </w:p>
    <w:p w14:paraId="5F2DF751" w14:textId="12D0B566" w:rsidR="008E481C" w:rsidRDefault="008E481C" w:rsidP="000C1E5B">
      <w:pPr>
        <w:pStyle w:val="ListParagraph"/>
        <w:numPr>
          <w:ilvl w:val="1"/>
          <w:numId w:val="19"/>
        </w:numPr>
        <w:jc w:val="both"/>
      </w:pPr>
      <w:r>
        <w:lastRenderedPageBreak/>
        <w:t>SSD Mobilenet V1: Sử dụng để phát hiện khuôn mặt, bằng cách sử dụng SSD (Single Shot Multibox Detector) dựa trên MobileNetV1. Nó sẽ trả về một ô vuông giới hạn khuôn mặt và xác suất cho mỗi gương mặt mà nó phát hiện</w:t>
      </w:r>
      <w:r w:rsidR="00BC6F69">
        <w:t xml:space="preserve"> </w:t>
      </w:r>
      <w:r>
        <w:t>được. Model này giúp cho việc phát hiện khuôn mặt được nhanh hơn và có độ chính xác cao hơn. Kích cỡ của model khoảng 5.4 MB (ssd_mobilenetv1_model). Model này được "trained" bởi WIDERFACE dataset</w:t>
      </w:r>
      <w:r w:rsidR="005C22DE">
        <w:t>.</w:t>
      </w:r>
    </w:p>
    <w:p w14:paraId="495ACF91" w14:textId="2D94035E" w:rsidR="008E481C" w:rsidRDefault="008E481C" w:rsidP="000C1E5B">
      <w:pPr>
        <w:pStyle w:val="ListParagraph"/>
        <w:numPr>
          <w:ilvl w:val="1"/>
          <w:numId w:val="19"/>
        </w:numPr>
        <w:jc w:val="both"/>
      </w:pPr>
      <w:r>
        <w:t xml:space="preserve">Tiny Face Detector: </w:t>
      </w:r>
      <w:r w:rsidR="00876D37">
        <w:t>H</w:t>
      </w:r>
      <w:r>
        <w:t>ỗ trợ realtime face detector với thời gian nhanh hơn, kích thước nhỏ hơn, tốn ít tài nguyên hơn để so sánh với SSD Mobilenet V1 face detector, đổi lại nó hoạt động kém hơn khi phát hiện các khuôn mặt nhỏ. Model này cực kỳ thân thiện với model và web, phù hợp với các thiết bị hạn chế tài nguyên. Kích cỡ 190KB (tiny_face_detector_model).</w:t>
      </w:r>
    </w:p>
    <w:p w14:paraId="007D071C" w14:textId="77777777" w:rsidR="008E481C" w:rsidRDefault="008E481C" w:rsidP="000C1E5B">
      <w:pPr>
        <w:pStyle w:val="ListParagraph"/>
        <w:numPr>
          <w:ilvl w:val="0"/>
          <w:numId w:val="19"/>
        </w:numPr>
        <w:jc w:val="both"/>
      </w:pPr>
      <w:r>
        <w:t>Face Landmark Detection: nó giúp phát hiện 68 điểm trên khuôn mặt của bạn một cách cực kỳ nhẹ và nhanh chóng mà lại còn chính xác nữa chứ. Kích cỡ 350KB (face_landmark_68_model) và model nhỏ chỉ 80KB (face_landmark_68_tiny_model). Cả 2 model được "trained" trong bộ dữ liệu ~35k hình ảnh khuôn mặt được gắn nhãn với 68 mốc khuôn mặt.</w:t>
      </w:r>
    </w:p>
    <w:p w14:paraId="5F02C2F1" w14:textId="77777777" w:rsidR="008E481C" w:rsidRDefault="008E481C" w:rsidP="000C1E5B">
      <w:pPr>
        <w:pStyle w:val="ListParagraph"/>
        <w:numPr>
          <w:ilvl w:val="0"/>
          <w:numId w:val="19"/>
        </w:numPr>
        <w:jc w:val="both"/>
      </w:pPr>
      <w:r>
        <w:t>Face Recognition: Xử dụng cho việc nhận diện khuôn mặt, một kiến trúc gần giống như ResNet-34 được triển khai để tính toán một bộ mô tả khuôn mặt (mộ vectơ đặc trưng có 128 giá trị) từ các hình ảnh khuôn mặt đã được cung cấp, cái mà sử dụng để mô tả các nét đặc trưng của khuôn mặt. Model này không giới hạn ở bộ khuôn mặt được sử dụng để "training", có nghĩa là bạn có thể sử dụng nó để nhận dạng khuôn mặt của bất kỳ người nào, chẳng hạn như khuôn mặt của bạn. Bạn có thể xác định sự giống nhau của hai khuôn mặt tùy ý bằng cách so sánh các mô tả khuôn mặt của chúng. Ví dụ bằng cách tính khoảng cách euclide hoặc sử dụng bất kỳ bộ phân loại nào khác mà bạn chọn. Kích cỡ của model này là 6.2MB (face_recognition_model).</w:t>
      </w:r>
    </w:p>
    <w:p w14:paraId="144B338C" w14:textId="61837A01" w:rsidR="008E481C" w:rsidRDefault="008E481C" w:rsidP="000C1E5B">
      <w:pPr>
        <w:pStyle w:val="ListParagraph"/>
        <w:numPr>
          <w:ilvl w:val="0"/>
          <w:numId w:val="19"/>
        </w:numPr>
        <w:jc w:val="both"/>
      </w:pPr>
      <w:r>
        <w:t>Face Expression Recognition: Model này giúp chúng ta có thể nhận đạng dược những biểu cảm trên khuôn mặt một cách nhanh chóng và cực kỳ nhẹ cùng với độ chính xác cao. Nó được "training" bởi các nguồn được public trên mạng. Lưu ý rằng độ chính xác có thể giảm xuống nếu bạn đeo kính. Kích cỡ 310Kb</w:t>
      </w:r>
      <w:r w:rsidR="00922234">
        <w:t>.</w:t>
      </w:r>
    </w:p>
    <w:p w14:paraId="60473975" w14:textId="49B1A79F" w:rsidR="008E481C" w:rsidRDefault="008E481C" w:rsidP="000C1E5B">
      <w:pPr>
        <w:pStyle w:val="ListParagraph"/>
        <w:numPr>
          <w:ilvl w:val="0"/>
          <w:numId w:val="19"/>
        </w:numPr>
        <w:jc w:val="both"/>
      </w:pPr>
      <w:r>
        <w:t>Age Estimation and Gender Recognition: Model này giúp chúng ta ước lượng tuổi tác cũng như nhận diện giới tính. Kích thước 420KB</w:t>
      </w:r>
      <w:r w:rsidR="00922234">
        <w:t>.</w:t>
      </w:r>
    </w:p>
    <w:p w14:paraId="3F784CFD" w14:textId="0C4C68C6" w:rsidR="00ED6340" w:rsidRPr="002D40FE" w:rsidRDefault="00ED6340" w:rsidP="00ED6340">
      <w:pPr>
        <w:jc w:val="both"/>
      </w:pPr>
      <w:r>
        <w:t xml:space="preserve">Link thư viện: </w:t>
      </w:r>
      <w:hyperlink r:id="rId22" w:history="1">
        <w:r w:rsidRPr="00D60C08">
          <w:rPr>
            <w:rStyle w:val="Hyperlink"/>
          </w:rPr>
          <w:t>https://github.com/justadudewhohacks/face-api.js.git</w:t>
        </w:r>
      </w:hyperlink>
      <w:r>
        <w:t xml:space="preserve"> </w:t>
      </w:r>
    </w:p>
    <w:p w14:paraId="234B97F2" w14:textId="7BD4E593" w:rsidR="00AC3BCD" w:rsidRDefault="00AC3BCD" w:rsidP="00376662">
      <w:pPr>
        <w:pStyle w:val="Heading2"/>
        <w:jc w:val="both"/>
      </w:pPr>
      <w:bookmarkStart w:id="60" w:name="_2.8__Thư"/>
      <w:bookmarkStart w:id="61" w:name="_Toc165846322"/>
      <w:bookmarkEnd w:id="60"/>
      <w:r>
        <w:lastRenderedPageBreak/>
        <w:t>2.</w:t>
      </w:r>
      <w:r w:rsidR="00EF0F56">
        <w:t xml:space="preserve">8 </w:t>
      </w:r>
      <w:r>
        <w:t xml:space="preserve"> Thư viện Face Regcornition</w:t>
      </w:r>
      <w:r w:rsidR="005D5F25">
        <w:t xml:space="preserve"> của Python</w:t>
      </w:r>
      <w:bookmarkEnd w:id="61"/>
    </w:p>
    <w:p w14:paraId="68792FC3" w14:textId="2768DDE1" w:rsidR="008E481C" w:rsidRDefault="005D5F25" w:rsidP="00316B5F">
      <w:pPr>
        <w:ind w:firstLine="720"/>
        <w:jc w:val="both"/>
      </w:pPr>
      <w:r w:rsidRPr="005D5F25">
        <w:t>Thư viện công cụ xử lý thông qua dòng lệnh. Đây là thư viện dễ sử dụng nhất với độ ch</w:t>
      </w:r>
      <w:r w:rsidR="00C9360F">
        <w:t>í</w:t>
      </w:r>
      <w:r w:rsidRPr="005D5F25">
        <w:t>nh xác 99,38% theo LFW. Thư viện sử dụng C++ DLib kết hợp với công nghệ nhận diện tiên tiến nhất và công nghệ máy học (Deep learning).</w:t>
      </w:r>
    </w:p>
    <w:p w14:paraId="0A65DD1A" w14:textId="41611728" w:rsidR="005D5F25" w:rsidRDefault="005D5F25" w:rsidP="00376662">
      <w:pPr>
        <w:jc w:val="both"/>
      </w:pPr>
      <w:r>
        <w:t>Các đặc trưng của thư viện này:</w:t>
      </w:r>
    </w:p>
    <w:p w14:paraId="44C23A90" w14:textId="36F44486" w:rsidR="005D5F25" w:rsidRDefault="005D5F25" w:rsidP="000C1E5B">
      <w:pPr>
        <w:pStyle w:val="ListParagraph"/>
        <w:numPr>
          <w:ilvl w:val="0"/>
          <w:numId w:val="20"/>
        </w:numPr>
        <w:jc w:val="both"/>
      </w:pPr>
      <w:r w:rsidRPr="005D5F25">
        <w:t>Tìm khuôn mặt trong ảnh</w:t>
      </w:r>
    </w:p>
    <w:p w14:paraId="019CB429" w14:textId="77777777" w:rsidR="005D5F25" w:rsidRDefault="005D5F25" w:rsidP="0041137B">
      <w:pPr>
        <w:keepNext/>
        <w:jc w:val="center"/>
      </w:pPr>
      <w:r>
        <w:rPr>
          <w:noProof/>
        </w:rPr>
        <w:drawing>
          <wp:inline distT="0" distB="0" distL="0" distR="0" wp14:anchorId="48EA8B21" wp14:editId="67F874BD">
            <wp:extent cx="4691270" cy="2501284"/>
            <wp:effectExtent l="0" t="0" r="0" b="0"/>
            <wp:docPr id="14" name="Picture 14" descr="A person standing next to a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erson standing next to a flag&#10;&#10;Description automatically generated"/>
                    <pic:cNvPicPr/>
                  </pic:nvPicPr>
                  <pic:blipFill>
                    <a:blip r:embed="rId23"/>
                    <a:stretch>
                      <a:fillRect/>
                    </a:stretch>
                  </pic:blipFill>
                  <pic:spPr>
                    <a:xfrm>
                      <a:off x="0" y="0"/>
                      <a:ext cx="4706292" cy="2509293"/>
                    </a:xfrm>
                    <a:prstGeom prst="rect">
                      <a:avLst/>
                    </a:prstGeom>
                  </pic:spPr>
                </pic:pic>
              </a:graphicData>
            </a:graphic>
          </wp:inline>
        </w:drawing>
      </w:r>
    </w:p>
    <w:p w14:paraId="53F59B8D" w14:textId="2A4B92B4" w:rsidR="005D5F25" w:rsidRDefault="005D5F25" w:rsidP="0041137B">
      <w:pPr>
        <w:pStyle w:val="Caption"/>
      </w:pPr>
      <w:bookmarkStart w:id="62" w:name="_Toc165844639"/>
      <w:r>
        <w:t xml:space="preserve">Hình </w:t>
      </w:r>
      <w:fldSimple w:instr=" SEQ Hình \* ARABIC ">
        <w:r w:rsidR="001D141D">
          <w:rPr>
            <w:noProof/>
          </w:rPr>
          <w:t>9</w:t>
        </w:r>
      </w:fldSimple>
      <w:r>
        <w:t>: Ví dụ về tìm khuôn mặt trong ảnh</w:t>
      </w:r>
      <w:bookmarkEnd w:id="62"/>
    </w:p>
    <w:p w14:paraId="1B5FBFFB" w14:textId="028D43A6" w:rsidR="005D5F25" w:rsidRDefault="005D5F25" w:rsidP="000C1E5B">
      <w:pPr>
        <w:pStyle w:val="ListParagraph"/>
        <w:numPr>
          <w:ilvl w:val="0"/>
          <w:numId w:val="20"/>
        </w:numPr>
        <w:jc w:val="both"/>
      </w:pPr>
      <w:r w:rsidRPr="005D5F25">
        <w:t>Tìm và thao tác các đặc điểm khuôn mặt trong ảnh</w:t>
      </w:r>
    </w:p>
    <w:p w14:paraId="239D7008" w14:textId="77777777" w:rsidR="005D5F25" w:rsidRDefault="005D5F25" w:rsidP="00564E18">
      <w:pPr>
        <w:keepNext/>
        <w:jc w:val="center"/>
      </w:pPr>
      <w:r>
        <w:rPr>
          <w:noProof/>
        </w:rPr>
        <w:drawing>
          <wp:inline distT="0" distB="0" distL="0" distR="0" wp14:anchorId="3365850F" wp14:editId="1EBF12EF">
            <wp:extent cx="5025224" cy="2889212"/>
            <wp:effectExtent l="0" t="0" r="4445" b="6985"/>
            <wp:docPr id="15" name="Picture 15" descr="A collage of a person with his arms cros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ollage of a person with his arms crossed&#10;&#10;Description automatically generated"/>
                    <pic:cNvPicPr/>
                  </pic:nvPicPr>
                  <pic:blipFill>
                    <a:blip r:embed="rId24"/>
                    <a:stretch>
                      <a:fillRect/>
                    </a:stretch>
                  </pic:blipFill>
                  <pic:spPr>
                    <a:xfrm>
                      <a:off x="0" y="0"/>
                      <a:ext cx="5032980" cy="2893671"/>
                    </a:xfrm>
                    <a:prstGeom prst="rect">
                      <a:avLst/>
                    </a:prstGeom>
                  </pic:spPr>
                </pic:pic>
              </a:graphicData>
            </a:graphic>
          </wp:inline>
        </w:drawing>
      </w:r>
    </w:p>
    <w:p w14:paraId="6DA63B81" w14:textId="1B573D96" w:rsidR="005D5F25" w:rsidRPr="005D5F25" w:rsidRDefault="005D5F25" w:rsidP="00564E18">
      <w:pPr>
        <w:pStyle w:val="Caption"/>
      </w:pPr>
      <w:bookmarkStart w:id="63" w:name="_Toc165844640"/>
      <w:r>
        <w:t xml:space="preserve">Hình </w:t>
      </w:r>
      <w:fldSimple w:instr=" SEQ Hình \* ARABIC ">
        <w:r w:rsidR="001D141D">
          <w:rPr>
            <w:noProof/>
          </w:rPr>
          <w:t>10</w:t>
        </w:r>
      </w:fldSimple>
      <w:r>
        <w:t>: Ví dụ về tìm và thao tác các đặc điểm trên khuôn mặt</w:t>
      </w:r>
      <w:bookmarkEnd w:id="63"/>
    </w:p>
    <w:p w14:paraId="26E16FB6" w14:textId="15189909" w:rsidR="005D5F25" w:rsidRDefault="005D5F25" w:rsidP="000C1E5B">
      <w:pPr>
        <w:pStyle w:val="ListParagraph"/>
        <w:numPr>
          <w:ilvl w:val="0"/>
          <w:numId w:val="20"/>
        </w:numPr>
        <w:jc w:val="both"/>
      </w:pPr>
      <w:r w:rsidRPr="005D5F25">
        <w:lastRenderedPageBreak/>
        <w:t>Nhận diện khuôn mặt trong ảnh</w:t>
      </w:r>
    </w:p>
    <w:p w14:paraId="0BCAB0A4" w14:textId="77777777" w:rsidR="005D5F25" w:rsidRDefault="005D5F25" w:rsidP="002B5C96">
      <w:pPr>
        <w:keepNext/>
        <w:jc w:val="center"/>
      </w:pPr>
      <w:r>
        <w:rPr>
          <w:noProof/>
        </w:rPr>
        <w:drawing>
          <wp:inline distT="0" distB="0" distL="0" distR="0" wp14:anchorId="5EE73DB9" wp14:editId="37D2F1A2">
            <wp:extent cx="4762831" cy="2496172"/>
            <wp:effectExtent l="0" t="0" r="0" b="0"/>
            <wp:docPr id="17" name="Picture 17" descr="A person in a suit with his arms cros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erson in a suit with his arms crossed&#10;&#10;Description automatically generated"/>
                    <pic:cNvPicPr/>
                  </pic:nvPicPr>
                  <pic:blipFill>
                    <a:blip r:embed="rId25"/>
                    <a:stretch>
                      <a:fillRect/>
                    </a:stretch>
                  </pic:blipFill>
                  <pic:spPr>
                    <a:xfrm>
                      <a:off x="0" y="0"/>
                      <a:ext cx="4788688" cy="2509723"/>
                    </a:xfrm>
                    <a:prstGeom prst="rect">
                      <a:avLst/>
                    </a:prstGeom>
                  </pic:spPr>
                </pic:pic>
              </a:graphicData>
            </a:graphic>
          </wp:inline>
        </w:drawing>
      </w:r>
    </w:p>
    <w:p w14:paraId="6BB3B659" w14:textId="250FE56D" w:rsidR="005D5F25" w:rsidRDefault="005D5F25" w:rsidP="002B5C96">
      <w:pPr>
        <w:pStyle w:val="Caption"/>
      </w:pPr>
      <w:bookmarkStart w:id="64" w:name="_Toc165844641"/>
      <w:r>
        <w:t xml:space="preserve">Hình </w:t>
      </w:r>
      <w:fldSimple w:instr=" SEQ Hình \* ARABIC ">
        <w:r w:rsidR="001D141D">
          <w:rPr>
            <w:noProof/>
          </w:rPr>
          <w:t>11</w:t>
        </w:r>
      </w:fldSimple>
      <w:r>
        <w:t>: Ví dụ về nhận diện khuôn mặt trong ảnh</w:t>
      </w:r>
      <w:bookmarkEnd w:id="64"/>
    </w:p>
    <w:p w14:paraId="1EAC56F5" w14:textId="20657D33" w:rsidR="005D5F25" w:rsidRDefault="005D5F25" w:rsidP="000C1E5B">
      <w:pPr>
        <w:pStyle w:val="ListParagraph"/>
        <w:numPr>
          <w:ilvl w:val="0"/>
          <w:numId w:val="20"/>
        </w:numPr>
        <w:jc w:val="both"/>
      </w:pPr>
      <w:r>
        <w:t>Có thể kết hợp với các thư viện Python khác để thực hiện nhận dạng khuôn mặt theo thời gian thực.</w:t>
      </w:r>
    </w:p>
    <w:p w14:paraId="7080D6E1" w14:textId="47669806" w:rsidR="00344B86" w:rsidRDefault="00344B86" w:rsidP="00344B86">
      <w:pPr>
        <w:jc w:val="both"/>
      </w:pPr>
      <w:r>
        <w:t xml:space="preserve">Link thư viện: </w:t>
      </w:r>
      <w:hyperlink r:id="rId26" w:history="1">
        <w:r w:rsidRPr="00D60C08">
          <w:rPr>
            <w:rStyle w:val="Hyperlink"/>
          </w:rPr>
          <w:t>https://github.com/ageitgey/face_recognition.git</w:t>
        </w:r>
      </w:hyperlink>
    </w:p>
    <w:p w14:paraId="45E2FA44" w14:textId="64200F2E" w:rsidR="003F6652" w:rsidRPr="005D5F25" w:rsidRDefault="003F6652" w:rsidP="00344B86">
      <w:pPr>
        <w:jc w:val="both"/>
      </w:pPr>
      <w:r>
        <w:t xml:space="preserve">Link tham khảo cách cài đặt: </w:t>
      </w:r>
      <w:hyperlink r:id="rId27" w:history="1">
        <w:r w:rsidRPr="00D60C08">
          <w:rPr>
            <w:rStyle w:val="Hyperlink"/>
          </w:rPr>
          <w:t>https://www.youtube.com/watch?v=eyAxryl045A&amp;t=1174s</w:t>
        </w:r>
      </w:hyperlink>
      <w:r>
        <w:t xml:space="preserve"> </w:t>
      </w:r>
    </w:p>
    <w:p w14:paraId="02FEC391" w14:textId="77777777" w:rsidR="00261BA0" w:rsidRDefault="00261BA0">
      <w:pPr>
        <w:rPr>
          <w:rFonts w:eastAsiaTheme="majorEastAsia" w:cs="Times New Roman"/>
          <w:b/>
          <w:bCs/>
          <w:color w:val="365F91" w:themeColor="accent1" w:themeShade="BF"/>
          <w:sz w:val="28"/>
          <w:szCs w:val="28"/>
        </w:rPr>
      </w:pPr>
      <w:r>
        <w:rPr>
          <w:rFonts w:cs="Times New Roman"/>
        </w:rPr>
        <w:br w:type="page"/>
      </w:r>
    </w:p>
    <w:p w14:paraId="0983BAEE" w14:textId="6BF3CCA5" w:rsidR="005060D0" w:rsidRPr="006758D3" w:rsidRDefault="009D4236" w:rsidP="000C1E5B">
      <w:pPr>
        <w:pStyle w:val="Heading1"/>
        <w:numPr>
          <w:ilvl w:val="0"/>
          <w:numId w:val="2"/>
        </w:numPr>
        <w:jc w:val="both"/>
        <w:rPr>
          <w:rFonts w:ascii="Times New Roman" w:hAnsi="Times New Roman" w:cs="Times New Roman"/>
        </w:rPr>
      </w:pPr>
      <w:bookmarkStart w:id="65" w:name="_Toc165846323"/>
      <w:r>
        <w:rPr>
          <w:rFonts w:ascii="Times New Roman" w:hAnsi="Times New Roman" w:cs="Times New Roman"/>
        </w:rPr>
        <w:lastRenderedPageBreak/>
        <w:t>THIẾT KẾ VÀ THỰC HIỆN PHẦN CỨNG</w:t>
      </w:r>
      <w:bookmarkEnd w:id="65"/>
      <w:r w:rsidR="00D728DF" w:rsidRPr="00F75113">
        <w:rPr>
          <w:rFonts w:ascii="Times New Roman" w:hAnsi="Times New Roman" w:cs="Times New Roman"/>
        </w:rPr>
        <w:t xml:space="preserve"> </w:t>
      </w:r>
    </w:p>
    <w:p w14:paraId="2FBA2B95" w14:textId="2E3235BA" w:rsidR="00D014F1" w:rsidRDefault="00D014F1" w:rsidP="00376662">
      <w:pPr>
        <w:pStyle w:val="Heading2"/>
        <w:jc w:val="both"/>
      </w:pPr>
      <w:bookmarkStart w:id="66" w:name="_3.1__Yêu"/>
      <w:bookmarkStart w:id="67" w:name="_Toc165846324"/>
      <w:bookmarkEnd w:id="66"/>
      <w:r>
        <w:t>3.1</w:t>
      </w:r>
      <w:r w:rsidR="00B53C39">
        <w:t xml:space="preserve"> </w:t>
      </w:r>
      <w:r>
        <w:t xml:space="preserve"> </w:t>
      </w:r>
      <w:r w:rsidR="00972B99">
        <w:t>Yêu cầu thiết kế</w:t>
      </w:r>
      <w:bookmarkEnd w:id="67"/>
    </w:p>
    <w:p w14:paraId="3F6EE779" w14:textId="0F7614CD" w:rsidR="00972B99" w:rsidRDefault="00972B99" w:rsidP="00972B99">
      <w:r>
        <w:t>Tổng quan hệ thống:</w:t>
      </w:r>
    </w:p>
    <w:p w14:paraId="0293A25B" w14:textId="77777777" w:rsidR="00972B99" w:rsidRDefault="00972B99" w:rsidP="00972B99">
      <w:pPr>
        <w:keepNext/>
        <w:jc w:val="center"/>
      </w:pPr>
      <w:r>
        <w:rPr>
          <w:noProof/>
        </w:rPr>
        <w:drawing>
          <wp:inline distT="0" distB="0" distL="0" distR="0" wp14:anchorId="77DD6647" wp14:editId="6385C60F">
            <wp:extent cx="5732145" cy="570230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5702300"/>
                    </a:xfrm>
                    <a:prstGeom prst="rect">
                      <a:avLst/>
                    </a:prstGeom>
                  </pic:spPr>
                </pic:pic>
              </a:graphicData>
            </a:graphic>
          </wp:inline>
        </w:drawing>
      </w:r>
    </w:p>
    <w:p w14:paraId="4008AB87" w14:textId="3A78CC59" w:rsidR="00972B99" w:rsidRDefault="00972B99" w:rsidP="00972B99">
      <w:pPr>
        <w:pStyle w:val="Caption"/>
      </w:pPr>
      <w:bookmarkStart w:id="68" w:name="_Toc165844642"/>
      <w:r>
        <w:t xml:space="preserve">Hình </w:t>
      </w:r>
      <w:fldSimple w:instr=" SEQ Hình \* ARABIC ">
        <w:r w:rsidR="001D141D">
          <w:rPr>
            <w:noProof/>
          </w:rPr>
          <w:t>12</w:t>
        </w:r>
      </w:fldSimple>
      <w:r>
        <w:t>: Tổng quan hệ thống</w:t>
      </w:r>
      <w:bookmarkEnd w:id="68"/>
    </w:p>
    <w:p w14:paraId="760F6753" w14:textId="77777777" w:rsidR="00972B99" w:rsidRDefault="00972B99" w:rsidP="00972B99">
      <w:r>
        <w:t>Phía thiết bị:</w:t>
      </w:r>
    </w:p>
    <w:p w14:paraId="47FBDC2E" w14:textId="34C20A08" w:rsidR="00972B99" w:rsidRDefault="00972B99" w:rsidP="000C1E5B">
      <w:pPr>
        <w:pStyle w:val="ListParagraph"/>
        <w:numPr>
          <w:ilvl w:val="0"/>
          <w:numId w:val="20"/>
        </w:numPr>
        <w:jc w:val="both"/>
      </w:pPr>
      <w:r w:rsidRPr="00197A1C">
        <w:t>Vi điều khiển</w:t>
      </w:r>
      <w:r>
        <w:t>: Có nhiệm vụ thu hình ảnh từ camera và cảm biến vân tay khi có yêu cầu từ ứng dụng web. Có đủ chân để làm đầu ra điều khiển hoạt động của cửa. Có thể kết nối Wi-Fi dễ dàng, từ đó giao tiếp với ứng dụng web thông qua MQTT và websocket.</w:t>
      </w:r>
    </w:p>
    <w:p w14:paraId="243AA276" w14:textId="77777777" w:rsidR="00972B99" w:rsidRDefault="00972B99" w:rsidP="000C1E5B">
      <w:pPr>
        <w:pStyle w:val="ListParagraph"/>
        <w:numPr>
          <w:ilvl w:val="0"/>
          <w:numId w:val="20"/>
        </w:numPr>
        <w:jc w:val="both"/>
      </w:pPr>
      <w:r>
        <w:t>Đèn led để hiển thị trạng thái hoạt động của vi điều khiển.</w:t>
      </w:r>
    </w:p>
    <w:p w14:paraId="787742DC" w14:textId="4882CB5A" w:rsidR="00972B99" w:rsidRDefault="00972B99" w:rsidP="000C1E5B">
      <w:pPr>
        <w:pStyle w:val="ListParagraph"/>
        <w:numPr>
          <w:ilvl w:val="0"/>
          <w:numId w:val="20"/>
        </w:numPr>
        <w:jc w:val="both"/>
      </w:pPr>
      <w:r>
        <w:lastRenderedPageBreak/>
        <w:t xml:space="preserve">Sử dụng 7 khóa </w:t>
      </w:r>
      <w:r w:rsidR="00A966C0">
        <w:t>điện từ</w:t>
      </w:r>
      <w:r>
        <w:t xml:space="preserve"> để điều khiển 7 ô tủ.</w:t>
      </w:r>
    </w:p>
    <w:p w14:paraId="124CE264" w14:textId="77777777" w:rsidR="00972B99" w:rsidRDefault="00972B99" w:rsidP="000C1E5B">
      <w:pPr>
        <w:pStyle w:val="ListParagraph"/>
        <w:numPr>
          <w:ilvl w:val="0"/>
          <w:numId w:val="20"/>
        </w:numPr>
        <w:jc w:val="both"/>
      </w:pPr>
      <w:r>
        <w:t>Sử dụng 1 cảm biến vân tay để thu thập và lưu trữ vân tay thông qua sự điều khiển của vi điều khiển trung tâm.</w:t>
      </w:r>
    </w:p>
    <w:p w14:paraId="2A95E288" w14:textId="29546743" w:rsidR="00972B99" w:rsidRDefault="00972B99" w:rsidP="000C1E5B">
      <w:pPr>
        <w:pStyle w:val="ListParagraph"/>
        <w:numPr>
          <w:ilvl w:val="0"/>
          <w:numId w:val="20"/>
        </w:numPr>
        <w:jc w:val="both"/>
      </w:pPr>
      <w:r>
        <w:t>Sử dụng 1 camera để thu hình ảnh và gửi đến vi điều khiển trung tâm khi có yêu cầu tương ứng.</w:t>
      </w:r>
    </w:p>
    <w:p w14:paraId="53204AD4" w14:textId="0B7BED7F" w:rsidR="00972B99" w:rsidRDefault="001D10D8" w:rsidP="000C1E5B">
      <w:pPr>
        <w:pStyle w:val="ListParagraph"/>
        <w:numPr>
          <w:ilvl w:val="0"/>
          <w:numId w:val="20"/>
        </w:numPr>
        <w:jc w:val="both"/>
      </w:pPr>
      <w:r>
        <w:t>Module nguồn</w:t>
      </w:r>
      <w:r w:rsidR="00972B99">
        <w:t>.</w:t>
      </w:r>
    </w:p>
    <w:p w14:paraId="18E3958A" w14:textId="77777777" w:rsidR="00972B99" w:rsidRDefault="00972B99" w:rsidP="00972B99">
      <w:pPr>
        <w:jc w:val="both"/>
      </w:pPr>
      <w:r>
        <w:t>Phía máy chủ:</w:t>
      </w:r>
    </w:p>
    <w:p w14:paraId="6359FE23" w14:textId="5AFDBDB0" w:rsidR="00972B99" w:rsidRPr="00972B99" w:rsidRDefault="00972B99" w:rsidP="000C1E5B">
      <w:pPr>
        <w:pStyle w:val="ListParagraph"/>
        <w:numPr>
          <w:ilvl w:val="0"/>
          <w:numId w:val="21"/>
        </w:numPr>
        <w:jc w:val="both"/>
      </w:pPr>
      <w:r>
        <w:t xml:space="preserve">Dùng một máy tính để thực thi server. </w:t>
      </w:r>
      <w:r w:rsidR="001D10D8">
        <w:t>Khối ứng dụng web</w:t>
      </w:r>
      <w:r>
        <w:t xml:space="preserve"> sẽ trao đổi dữ liệu với thiết bị phía dưới, đồng thời sẽ cho phép người dùng truy cập và điều khiển hệ thống thông qua </w:t>
      </w:r>
      <w:r w:rsidR="00B53C39">
        <w:t>giao diện người dùng</w:t>
      </w:r>
      <w:r>
        <w:t>.</w:t>
      </w:r>
    </w:p>
    <w:p w14:paraId="48394282" w14:textId="1685A718" w:rsidR="00DA03D4" w:rsidRDefault="00DA03D4" w:rsidP="00376662">
      <w:pPr>
        <w:pStyle w:val="Heading2"/>
        <w:jc w:val="both"/>
      </w:pPr>
      <w:bookmarkStart w:id="69" w:name="_Toc165846325"/>
      <w:r>
        <w:t>3.</w:t>
      </w:r>
      <w:r w:rsidR="00D75190">
        <w:t>2</w:t>
      </w:r>
      <w:r w:rsidR="001F2C24">
        <w:rPr>
          <w:lang w:val="vi-VN"/>
        </w:rPr>
        <w:t xml:space="preserve"> </w:t>
      </w:r>
      <w:r>
        <w:t xml:space="preserve"> Phân tích thiết kế</w:t>
      </w:r>
      <w:bookmarkEnd w:id="69"/>
    </w:p>
    <w:p w14:paraId="699ED8B8" w14:textId="77ABED02" w:rsidR="00DA03D4" w:rsidRDefault="001D662A" w:rsidP="00376662">
      <w:pPr>
        <w:pStyle w:val="Heading3"/>
        <w:jc w:val="both"/>
      </w:pPr>
      <w:bookmarkStart w:id="70" w:name="_Toc165846326"/>
      <w:r>
        <w:t>3.</w:t>
      </w:r>
      <w:r w:rsidR="00542F33">
        <w:t>2</w:t>
      </w:r>
      <w:r>
        <w:t>.1</w:t>
      </w:r>
      <w:r w:rsidR="001F2C24">
        <w:rPr>
          <w:lang w:val="vi-VN"/>
        </w:rPr>
        <w:t xml:space="preserve"> </w:t>
      </w:r>
      <w:r>
        <w:t xml:space="preserve"> </w:t>
      </w:r>
      <w:r w:rsidR="00B153A1">
        <w:t>Các lựa chọn cho camera</w:t>
      </w:r>
      <w:bookmarkEnd w:id="70"/>
    </w:p>
    <w:p w14:paraId="44446CA0" w14:textId="1E4ED847" w:rsidR="001D662A" w:rsidRDefault="005B4153" w:rsidP="00376662">
      <w:pPr>
        <w:pStyle w:val="Heading4"/>
        <w:jc w:val="both"/>
      </w:pPr>
      <w:r>
        <w:t>3.</w:t>
      </w:r>
      <w:r w:rsidR="00542F33">
        <w:t>2</w:t>
      </w:r>
      <w:r>
        <w:t>.1.1</w:t>
      </w:r>
      <w:r w:rsidR="001F2C24">
        <w:rPr>
          <w:lang w:val="vi-VN"/>
        </w:rPr>
        <w:t xml:space="preserve"> </w:t>
      </w:r>
      <w:r>
        <w:t xml:space="preserve"> </w:t>
      </w:r>
      <w:r w:rsidR="001D662A">
        <w:t xml:space="preserve">Camera </w:t>
      </w:r>
      <w:r w:rsidR="001D662A" w:rsidRPr="001D662A">
        <w:t>OV767</w:t>
      </w:r>
      <w:r w:rsidR="001D662A">
        <w:t>0</w:t>
      </w:r>
      <w:r w:rsidR="00AB630F">
        <w:t>, OV2640 rời</w:t>
      </w:r>
    </w:p>
    <w:p w14:paraId="77A5F8A3" w14:textId="77777777" w:rsidR="005B4153" w:rsidRDefault="001D662A" w:rsidP="00261BA0">
      <w:pPr>
        <w:keepNext/>
        <w:jc w:val="center"/>
      </w:pPr>
      <w:r>
        <w:rPr>
          <w:noProof/>
        </w:rPr>
        <w:drawing>
          <wp:inline distT="0" distB="0" distL="0" distR="0" wp14:anchorId="10D5F0FA" wp14:editId="5D540CC4">
            <wp:extent cx="1869067" cy="154902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bwMode="auto">
                    <a:xfrm>
                      <a:off x="0" y="0"/>
                      <a:ext cx="1920990" cy="1592053"/>
                    </a:xfrm>
                    <a:prstGeom prst="rect">
                      <a:avLst/>
                    </a:prstGeom>
                    <a:ln>
                      <a:noFill/>
                    </a:ln>
                    <a:extLst>
                      <a:ext uri="{53640926-AAD7-44D8-BBD7-CCE9431645EC}">
                        <a14:shadowObscured xmlns:a14="http://schemas.microsoft.com/office/drawing/2010/main"/>
                      </a:ext>
                    </a:extLst>
                  </pic:spPr>
                </pic:pic>
              </a:graphicData>
            </a:graphic>
          </wp:inline>
        </w:drawing>
      </w:r>
    </w:p>
    <w:p w14:paraId="62C21244" w14:textId="05DADDFD" w:rsidR="001D662A" w:rsidRDefault="005B4153" w:rsidP="00261BA0">
      <w:pPr>
        <w:pStyle w:val="Caption"/>
      </w:pPr>
      <w:bookmarkStart w:id="71" w:name="_Toc165844643"/>
      <w:r>
        <w:t xml:space="preserve">Hình </w:t>
      </w:r>
      <w:fldSimple w:instr=" SEQ Hình \* ARABIC ">
        <w:r w:rsidR="001D141D">
          <w:rPr>
            <w:noProof/>
          </w:rPr>
          <w:t>13</w:t>
        </w:r>
      </w:fldSimple>
      <w:r>
        <w:t xml:space="preserve">: Camera </w:t>
      </w:r>
      <w:r w:rsidRPr="005B4153">
        <w:t>OV7670</w:t>
      </w:r>
      <w:bookmarkEnd w:id="71"/>
    </w:p>
    <w:p w14:paraId="25A166B6" w14:textId="77777777" w:rsidR="00AB630F" w:rsidRDefault="00AB630F" w:rsidP="00261BA0">
      <w:pPr>
        <w:keepNext/>
        <w:jc w:val="center"/>
      </w:pPr>
      <w:r>
        <w:rPr>
          <w:noProof/>
        </w:rPr>
        <w:drawing>
          <wp:inline distT="0" distB="0" distL="0" distR="0" wp14:anchorId="20F99ACD" wp14:editId="420D34AE">
            <wp:extent cx="1934867" cy="1767385"/>
            <wp:effectExtent l="0" t="0" r="8255" b="4445"/>
            <wp:docPr id="22" name="Picture 22" descr="A close-up of a camera&#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5.png"/>
                    <pic:cNvPicPr/>
                  </pic:nvPicPr>
                  <pic:blipFill>
                    <a:blip r:embed="rId30">
                      <a:extLst>
                        <a:ext uri="{28A0092B-C50C-407E-A947-70E740481C1C}">
                          <a14:useLocalDpi xmlns:a14="http://schemas.microsoft.com/office/drawing/2010/main" val="0"/>
                        </a:ext>
                      </a:extLst>
                    </a:blip>
                    <a:stretch>
                      <a:fillRect/>
                    </a:stretch>
                  </pic:blipFill>
                  <pic:spPr>
                    <a:xfrm>
                      <a:off x="0" y="0"/>
                      <a:ext cx="1944125" cy="1775842"/>
                    </a:xfrm>
                    <a:prstGeom prst="rect">
                      <a:avLst/>
                    </a:prstGeom>
                  </pic:spPr>
                </pic:pic>
              </a:graphicData>
            </a:graphic>
          </wp:inline>
        </w:drawing>
      </w:r>
    </w:p>
    <w:p w14:paraId="2713D237" w14:textId="5237A6E5" w:rsidR="00AB630F" w:rsidRPr="00AB630F" w:rsidRDefault="00AB630F" w:rsidP="00261BA0">
      <w:pPr>
        <w:pStyle w:val="Caption"/>
      </w:pPr>
      <w:bookmarkStart w:id="72" w:name="_Toc165844644"/>
      <w:r>
        <w:t xml:space="preserve">Hình </w:t>
      </w:r>
      <w:fldSimple w:instr=" SEQ Hình \* ARABIC ">
        <w:r w:rsidR="001D141D">
          <w:rPr>
            <w:noProof/>
          </w:rPr>
          <w:t>14</w:t>
        </w:r>
      </w:fldSimple>
      <w:r>
        <w:t>: Camera OV2640</w:t>
      </w:r>
      <w:bookmarkEnd w:id="72"/>
    </w:p>
    <w:p w14:paraId="4F6ABE6D" w14:textId="77777777" w:rsidR="00292C0A" w:rsidRDefault="00292C0A" w:rsidP="00376662">
      <w:pPr>
        <w:jc w:val="both"/>
      </w:pPr>
    </w:p>
    <w:p w14:paraId="72A8CF8F" w14:textId="2EB42135" w:rsidR="005B4153" w:rsidRDefault="005B4153" w:rsidP="00376662">
      <w:pPr>
        <w:jc w:val="both"/>
      </w:pPr>
      <w:r>
        <w:lastRenderedPageBreak/>
        <w:t>Thông số kỹ thuật</w:t>
      </w:r>
      <w:r w:rsidR="00AB630F">
        <w:t xml:space="preserve"> (camera OV7670)</w:t>
      </w:r>
      <w:r>
        <w:t>:</w:t>
      </w:r>
    </w:p>
    <w:p w14:paraId="1A914942" w14:textId="77777777" w:rsidR="005B4153" w:rsidRDefault="005B4153" w:rsidP="000C1E5B">
      <w:pPr>
        <w:pStyle w:val="ListParagraph"/>
        <w:numPr>
          <w:ilvl w:val="0"/>
          <w:numId w:val="22"/>
        </w:numPr>
        <w:jc w:val="both"/>
      </w:pPr>
      <w:r>
        <w:t>Điện áp sử dụng: 3.3VDC</w:t>
      </w:r>
    </w:p>
    <w:p w14:paraId="0581F452" w14:textId="77777777" w:rsidR="005B4153" w:rsidRDefault="005B4153" w:rsidP="000C1E5B">
      <w:pPr>
        <w:pStyle w:val="ListParagraph"/>
        <w:numPr>
          <w:ilvl w:val="0"/>
          <w:numId w:val="22"/>
        </w:numPr>
        <w:jc w:val="both"/>
      </w:pPr>
      <w:r>
        <w:t>Điện áp giao tiếp: TTL 2.8~3.3VDC</w:t>
      </w:r>
    </w:p>
    <w:p w14:paraId="241FC71E" w14:textId="77777777" w:rsidR="005B4153" w:rsidRDefault="005B4153" w:rsidP="000C1E5B">
      <w:pPr>
        <w:pStyle w:val="ListParagraph"/>
        <w:numPr>
          <w:ilvl w:val="0"/>
          <w:numId w:val="22"/>
        </w:numPr>
        <w:jc w:val="both"/>
      </w:pPr>
      <w:r>
        <w:t>Độ nhạy cao thích hợp cho các ứng dụng chiếu sáng</w:t>
      </w:r>
    </w:p>
    <w:p w14:paraId="29857001" w14:textId="77777777" w:rsidR="005B4153" w:rsidRDefault="005B4153" w:rsidP="000C1E5B">
      <w:pPr>
        <w:pStyle w:val="ListParagraph"/>
        <w:numPr>
          <w:ilvl w:val="0"/>
          <w:numId w:val="22"/>
        </w:numPr>
        <w:jc w:val="both"/>
      </w:pPr>
      <w:r>
        <w:t>Điện áp thấp thích hợp cho các ứng dụng nhúng</w:t>
      </w:r>
    </w:p>
    <w:p w14:paraId="0606DD52" w14:textId="77777777" w:rsidR="005B4153" w:rsidRDefault="005B4153" w:rsidP="000C1E5B">
      <w:pPr>
        <w:pStyle w:val="ListParagraph"/>
        <w:numPr>
          <w:ilvl w:val="0"/>
          <w:numId w:val="22"/>
        </w:numPr>
        <w:jc w:val="both"/>
      </w:pPr>
      <w:r>
        <w:t>Giao diện SCCB tiêu chuẩn tương thích với giao diện I2C</w:t>
      </w:r>
    </w:p>
    <w:p w14:paraId="08DF4AF4" w14:textId="77777777" w:rsidR="005B4153" w:rsidRDefault="005B4153" w:rsidP="000C1E5B">
      <w:pPr>
        <w:pStyle w:val="ListParagraph"/>
        <w:numPr>
          <w:ilvl w:val="0"/>
          <w:numId w:val="22"/>
        </w:numPr>
        <w:jc w:val="both"/>
      </w:pPr>
      <w:r w:rsidRPr="005B4153">
        <w:t>Mảng cảm quang</w:t>
      </w:r>
      <w:r>
        <w:t>: 640x480 pixel</w:t>
      </w:r>
    </w:p>
    <w:p w14:paraId="67BF7AC5" w14:textId="77777777" w:rsidR="005B4153" w:rsidRDefault="005B4153" w:rsidP="000C1E5B">
      <w:pPr>
        <w:pStyle w:val="ListParagraph"/>
        <w:numPr>
          <w:ilvl w:val="0"/>
          <w:numId w:val="22"/>
        </w:numPr>
        <w:jc w:val="both"/>
      </w:pPr>
      <w:r>
        <w:t>Điện áp hoạt động: 60mW/15fpsVGAYUV</w:t>
      </w:r>
    </w:p>
    <w:p w14:paraId="73249321" w14:textId="77777777" w:rsidR="005B4153" w:rsidRDefault="005B4153" w:rsidP="000C1E5B">
      <w:pPr>
        <w:pStyle w:val="ListParagraph"/>
        <w:numPr>
          <w:ilvl w:val="0"/>
          <w:numId w:val="22"/>
        </w:numPr>
        <w:jc w:val="both"/>
      </w:pPr>
      <w:r>
        <w:t>Sleep: &lt; 20μA</w:t>
      </w:r>
    </w:p>
    <w:p w14:paraId="3AF00E39" w14:textId="77777777" w:rsidR="005B4153" w:rsidRDefault="005B4153" w:rsidP="000C1E5B">
      <w:pPr>
        <w:pStyle w:val="ListParagraph"/>
        <w:numPr>
          <w:ilvl w:val="0"/>
          <w:numId w:val="22"/>
        </w:numPr>
        <w:jc w:val="both"/>
      </w:pPr>
      <w:r>
        <w:t>Output Formats:</w:t>
      </w:r>
    </w:p>
    <w:p w14:paraId="2886A01F" w14:textId="77777777" w:rsidR="005B4153" w:rsidRDefault="005B4153" w:rsidP="000C1E5B">
      <w:pPr>
        <w:pStyle w:val="ListParagraph"/>
        <w:numPr>
          <w:ilvl w:val="1"/>
          <w:numId w:val="22"/>
        </w:numPr>
        <w:jc w:val="both"/>
      </w:pPr>
      <w:r>
        <w:t>YUV/YCbCr 4:2:2</w:t>
      </w:r>
    </w:p>
    <w:p w14:paraId="46DA9E13" w14:textId="77777777" w:rsidR="005B4153" w:rsidRDefault="005B4153" w:rsidP="000C1E5B">
      <w:pPr>
        <w:pStyle w:val="ListParagraph"/>
        <w:numPr>
          <w:ilvl w:val="1"/>
          <w:numId w:val="22"/>
        </w:numPr>
        <w:jc w:val="both"/>
      </w:pPr>
      <w:r>
        <w:t>RGB565/555/444</w:t>
      </w:r>
    </w:p>
    <w:p w14:paraId="32064D27" w14:textId="77777777" w:rsidR="005B4153" w:rsidRDefault="005B4153" w:rsidP="000C1E5B">
      <w:pPr>
        <w:pStyle w:val="ListParagraph"/>
        <w:numPr>
          <w:ilvl w:val="1"/>
          <w:numId w:val="22"/>
        </w:numPr>
        <w:jc w:val="both"/>
      </w:pPr>
      <w:r>
        <w:t>GRB 4:2:2</w:t>
      </w:r>
    </w:p>
    <w:p w14:paraId="3730FBCC" w14:textId="77777777" w:rsidR="005B4153" w:rsidRDefault="005B4153" w:rsidP="000C1E5B">
      <w:pPr>
        <w:pStyle w:val="ListParagraph"/>
        <w:numPr>
          <w:ilvl w:val="1"/>
          <w:numId w:val="22"/>
        </w:numPr>
        <w:jc w:val="both"/>
      </w:pPr>
      <w:r>
        <w:t>Raw RGB Data</w:t>
      </w:r>
    </w:p>
    <w:p w14:paraId="3770C7A1" w14:textId="77777777" w:rsidR="005B4153" w:rsidRDefault="005B4153" w:rsidP="000C1E5B">
      <w:pPr>
        <w:pStyle w:val="ListParagraph"/>
        <w:numPr>
          <w:ilvl w:val="0"/>
          <w:numId w:val="22"/>
        </w:numPr>
        <w:jc w:val="both"/>
      </w:pPr>
      <w:r>
        <w:t>Optical size: 1/6"</w:t>
      </w:r>
    </w:p>
    <w:p w14:paraId="276EF448" w14:textId="77777777" w:rsidR="005B4153" w:rsidRDefault="005B4153" w:rsidP="000C1E5B">
      <w:pPr>
        <w:pStyle w:val="ListParagraph"/>
        <w:numPr>
          <w:ilvl w:val="0"/>
          <w:numId w:val="22"/>
        </w:numPr>
        <w:jc w:val="both"/>
      </w:pPr>
      <w:r>
        <w:t>FOV: 25°</w:t>
      </w:r>
    </w:p>
    <w:p w14:paraId="45EC77A0" w14:textId="77777777" w:rsidR="005B4153" w:rsidRDefault="005B4153" w:rsidP="000C1E5B">
      <w:pPr>
        <w:pStyle w:val="ListParagraph"/>
        <w:numPr>
          <w:ilvl w:val="0"/>
          <w:numId w:val="22"/>
        </w:numPr>
        <w:jc w:val="both"/>
      </w:pPr>
      <w:r>
        <w:t>Maximum frame rate: 30fps</w:t>
      </w:r>
    </w:p>
    <w:p w14:paraId="07D6A041" w14:textId="77777777" w:rsidR="005B4153" w:rsidRDefault="005B4153" w:rsidP="000C1E5B">
      <w:pPr>
        <w:pStyle w:val="ListParagraph"/>
        <w:numPr>
          <w:ilvl w:val="0"/>
          <w:numId w:val="22"/>
        </w:numPr>
        <w:jc w:val="both"/>
      </w:pPr>
      <w:r>
        <w:t>VGA Sensitivity: 1.3V / (Lux-sec)</w:t>
      </w:r>
    </w:p>
    <w:p w14:paraId="4D6E972F" w14:textId="77777777" w:rsidR="005B4153" w:rsidRDefault="005B4153" w:rsidP="000C1E5B">
      <w:pPr>
        <w:pStyle w:val="ListParagraph"/>
        <w:numPr>
          <w:ilvl w:val="0"/>
          <w:numId w:val="22"/>
        </w:numPr>
        <w:jc w:val="both"/>
      </w:pPr>
      <w:r>
        <w:t>SNR: 46 dB</w:t>
      </w:r>
    </w:p>
    <w:p w14:paraId="528EF54F" w14:textId="77777777" w:rsidR="005B4153" w:rsidRDefault="005B4153" w:rsidP="000C1E5B">
      <w:pPr>
        <w:pStyle w:val="ListParagraph"/>
        <w:numPr>
          <w:ilvl w:val="0"/>
          <w:numId w:val="22"/>
        </w:numPr>
        <w:jc w:val="both"/>
      </w:pPr>
      <w:r>
        <w:t>Dynamic range: 52 dB</w:t>
      </w:r>
    </w:p>
    <w:p w14:paraId="4E4E7D16" w14:textId="77777777" w:rsidR="005B4153" w:rsidRDefault="005B4153" w:rsidP="000C1E5B">
      <w:pPr>
        <w:pStyle w:val="ListParagraph"/>
        <w:numPr>
          <w:ilvl w:val="0"/>
          <w:numId w:val="22"/>
        </w:numPr>
        <w:jc w:val="both"/>
      </w:pPr>
      <w:r>
        <w:t>Pixel Size: 3.6μm x 3.6μm</w:t>
      </w:r>
    </w:p>
    <w:p w14:paraId="6B015F90" w14:textId="7316D74C" w:rsidR="005B4153" w:rsidRPr="005B4153" w:rsidRDefault="005B4153" w:rsidP="000C1E5B">
      <w:pPr>
        <w:pStyle w:val="ListParagraph"/>
        <w:numPr>
          <w:ilvl w:val="0"/>
          <w:numId w:val="22"/>
        </w:numPr>
        <w:jc w:val="both"/>
      </w:pPr>
      <w:r>
        <w:t>Kích thước: 34.3 x 35.5mm</w:t>
      </w:r>
    </w:p>
    <w:p w14:paraId="18D27AD9" w14:textId="238F0E65" w:rsidR="001D662A" w:rsidRDefault="005B4153" w:rsidP="00376662">
      <w:pPr>
        <w:jc w:val="both"/>
      </w:pPr>
      <w:r>
        <w:t>Ưu điểm:</w:t>
      </w:r>
    </w:p>
    <w:p w14:paraId="4227F65C" w14:textId="261B28E1" w:rsidR="005B4153" w:rsidRDefault="005B4153" w:rsidP="000C1E5B">
      <w:pPr>
        <w:pStyle w:val="ListParagraph"/>
        <w:numPr>
          <w:ilvl w:val="0"/>
          <w:numId w:val="23"/>
        </w:numPr>
        <w:jc w:val="both"/>
      </w:pPr>
      <w:r>
        <w:t>Giá thành rẻ: 43</w:t>
      </w:r>
      <w:r w:rsidR="00AB630F">
        <w:t>.000 VNĐ</w:t>
      </w:r>
    </w:p>
    <w:p w14:paraId="7AFC02F2" w14:textId="159BB320" w:rsidR="00AB630F" w:rsidRDefault="00AB630F" w:rsidP="000C1E5B">
      <w:pPr>
        <w:pStyle w:val="ListParagraph"/>
        <w:numPr>
          <w:ilvl w:val="0"/>
          <w:numId w:val="23"/>
        </w:numPr>
        <w:jc w:val="both"/>
      </w:pPr>
      <w:r>
        <w:t>Có thể tích hợp trên nhiều vi điều khiển.</w:t>
      </w:r>
    </w:p>
    <w:p w14:paraId="1133A01B" w14:textId="7198D323" w:rsidR="00AB630F" w:rsidRDefault="00AB630F" w:rsidP="00376662">
      <w:pPr>
        <w:jc w:val="both"/>
      </w:pPr>
      <w:r>
        <w:t>Nhược điểm:</w:t>
      </w:r>
    </w:p>
    <w:p w14:paraId="0EE8DB0E" w14:textId="4CC1ADD9" w:rsidR="00AB630F" w:rsidRDefault="00AB630F" w:rsidP="000C1E5B">
      <w:pPr>
        <w:pStyle w:val="ListParagraph"/>
        <w:numPr>
          <w:ilvl w:val="0"/>
          <w:numId w:val="24"/>
        </w:numPr>
        <w:jc w:val="both"/>
      </w:pPr>
      <w:r>
        <w:t>Tốn khá nhiều chân để có thể kết nối nó đến vi điều khiển.</w:t>
      </w:r>
    </w:p>
    <w:p w14:paraId="3D373CFE" w14:textId="2CB1C1DC" w:rsidR="00AB630F" w:rsidRDefault="00AB630F" w:rsidP="00E853D3">
      <w:pPr>
        <w:pStyle w:val="ListParagraph"/>
        <w:numPr>
          <w:ilvl w:val="0"/>
          <w:numId w:val="24"/>
        </w:numPr>
        <w:jc w:val="both"/>
      </w:pPr>
      <w:r>
        <w:t xml:space="preserve">Khá hạn chế về các </w:t>
      </w:r>
      <w:r w:rsidR="00292C0A">
        <w:t>mã nguồn</w:t>
      </w:r>
      <w:r>
        <w:t xml:space="preserve"> với các board thông dụng </w:t>
      </w:r>
      <w:r w:rsidRPr="00AB630F">
        <w:t>(board ESP32 với framework ESP-IDF)</w:t>
      </w:r>
      <w:r>
        <w:t xml:space="preserve">, bao gồm cả cách cài đặt pin và </w:t>
      </w:r>
      <w:r w:rsidR="00E853D3" w:rsidRPr="00E853D3">
        <w:t xml:space="preserve">mã nguồn </w:t>
      </w:r>
      <w:r>
        <w:t>mẫu.</w:t>
      </w:r>
    </w:p>
    <w:p w14:paraId="07A49166" w14:textId="6D969453" w:rsidR="00AB630F" w:rsidRDefault="00AB630F" w:rsidP="002A60AD">
      <w:pPr>
        <w:pStyle w:val="Heading4"/>
      </w:pPr>
      <w:r>
        <w:lastRenderedPageBreak/>
        <w:t>3.</w:t>
      </w:r>
      <w:r w:rsidR="002D4823">
        <w:t>2</w:t>
      </w:r>
      <w:r>
        <w:t>.1.2</w:t>
      </w:r>
      <w:r w:rsidR="002A60AD">
        <w:t xml:space="preserve"> </w:t>
      </w:r>
      <w:r>
        <w:t xml:space="preserve"> </w:t>
      </w:r>
      <w:r w:rsidR="00B153A1">
        <w:t>Module ESP32-CAM</w:t>
      </w:r>
    </w:p>
    <w:p w14:paraId="18AF5528" w14:textId="77777777" w:rsidR="00B153A1" w:rsidRDefault="00B153A1" w:rsidP="002A60AD">
      <w:pPr>
        <w:keepNext/>
        <w:jc w:val="center"/>
      </w:pPr>
      <w:r>
        <w:rPr>
          <w:noProof/>
        </w:rPr>
        <w:drawing>
          <wp:inline distT="0" distB="0" distL="0" distR="0" wp14:anchorId="4B7176E8" wp14:editId="49F88AB2">
            <wp:extent cx="2606722" cy="2026358"/>
            <wp:effectExtent l="0" t="0" r="3175" b="0"/>
            <wp:docPr id="23" name="Picture 23" descr="A close-up of a microchi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6.png"/>
                    <pic:cNvPicPr/>
                  </pic:nvPicPr>
                  <pic:blipFill>
                    <a:blip r:embed="rId31">
                      <a:extLst>
                        <a:ext uri="{28A0092B-C50C-407E-A947-70E740481C1C}">
                          <a14:useLocalDpi xmlns:a14="http://schemas.microsoft.com/office/drawing/2010/main" val="0"/>
                        </a:ext>
                      </a:extLst>
                    </a:blip>
                    <a:stretch>
                      <a:fillRect/>
                    </a:stretch>
                  </pic:blipFill>
                  <pic:spPr>
                    <a:xfrm>
                      <a:off x="0" y="0"/>
                      <a:ext cx="2667893" cy="2073910"/>
                    </a:xfrm>
                    <a:prstGeom prst="rect">
                      <a:avLst/>
                    </a:prstGeom>
                  </pic:spPr>
                </pic:pic>
              </a:graphicData>
            </a:graphic>
          </wp:inline>
        </w:drawing>
      </w:r>
    </w:p>
    <w:p w14:paraId="3BB5A532" w14:textId="3817B8C5" w:rsidR="00B153A1" w:rsidRDefault="00B153A1" w:rsidP="002A60AD">
      <w:pPr>
        <w:pStyle w:val="Caption"/>
      </w:pPr>
      <w:bookmarkStart w:id="73" w:name="_Toc165844645"/>
      <w:r>
        <w:t xml:space="preserve">Hình </w:t>
      </w:r>
      <w:fldSimple w:instr=" SEQ Hình \* ARABIC ">
        <w:r w:rsidR="001D141D">
          <w:rPr>
            <w:noProof/>
          </w:rPr>
          <w:t>15</w:t>
        </w:r>
      </w:fldSimple>
      <w:r>
        <w:t>: Module ESP32-CAM với camera OV2640</w:t>
      </w:r>
      <w:bookmarkEnd w:id="73"/>
    </w:p>
    <w:p w14:paraId="4B3E4D5D" w14:textId="28913AE6" w:rsidR="002A60AD" w:rsidRDefault="00B153A1" w:rsidP="00FE5E80">
      <w:pPr>
        <w:pStyle w:val="Caption"/>
        <w:jc w:val="both"/>
      </w:pPr>
      <w:r w:rsidRPr="00C33DEC">
        <w:rPr>
          <w:sz w:val="24"/>
          <w:szCs w:val="24"/>
        </w:rPr>
        <w:t xml:space="preserve">Thông số kỹ thuật đã được giới thiệu ở phần </w:t>
      </w:r>
      <w:hyperlink w:anchor="_2.2.1__Giới" w:history="1">
        <w:r w:rsidR="00020834" w:rsidRPr="00C33DEC">
          <w:rPr>
            <w:rStyle w:val="Hyperlink"/>
            <w:sz w:val="24"/>
            <w:szCs w:val="24"/>
          </w:rPr>
          <w:t>2.2.1  Giới thiệu ESP32-CAM</w:t>
        </w:r>
      </w:hyperlink>
      <w:r>
        <w:t>.</w:t>
      </w:r>
    </w:p>
    <w:p w14:paraId="41226A85" w14:textId="6F2A77AE" w:rsidR="00B153A1" w:rsidRDefault="00B153A1" w:rsidP="00376662">
      <w:pPr>
        <w:jc w:val="both"/>
      </w:pPr>
      <w:r>
        <w:t>Ưu điểm:</w:t>
      </w:r>
    </w:p>
    <w:p w14:paraId="3B8B66E7" w14:textId="7881A427" w:rsidR="00B153A1" w:rsidRDefault="00B153A1" w:rsidP="000C1E5B">
      <w:pPr>
        <w:pStyle w:val="ListParagraph"/>
        <w:numPr>
          <w:ilvl w:val="0"/>
          <w:numId w:val="25"/>
        </w:numPr>
        <w:jc w:val="both"/>
      </w:pPr>
      <w:r>
        <w:t>Không cần mất thời gian nhiều cho việc cài đặt.</w:t>
      </w:r>
    </w:p>
    <w:p w14:paraId="20836840" w14:textId="0F9ADB01" w:rsidR="00B153A1" w:rsidRDefault="00B153A1" w:rsidP="00C33DEC">
      <w:pPr>
        <w:pStyle w:val="ListParagraph"/>
        <w:numPr>
          <w:ilvl w:val="0"/>
          <w:numId w:val="25"/>
        </w:numPr>
        <w:jc w:val="both"/>
      </w:pPr>
      <w:r>
        <w:t xml:space="preserve">Các </w:t>
      </w:r>
      <w:r w:rsidR="00C33DEC" w:rsidRPr="00C33DEC">
        <w:t xml:space="preserve">mã nguồn </w:t>
      </w:r>
      <w:r>
        <w:t>mẫu rất nhiều, có thể tiếp cận nhanh hơn cho việc hiển thị hình ảnh.</w:t>
      </w:r>
    </w:p>
    <w:p w14:paraId="4699DF45" w14:textId="52E7822D" w:rsidR="00B153A1" w:rsidRDefault="00B153A1" w:rsidP="000C1E5B">
      <w:pPr>
        <w:pStyle w:val="ListParagraph"/>
        <w:numPr>
          <w:ilvl w:val="0"/>
          <w:numId w:val="25"/>
        </w:numPr>
        <w:jc w:val="both"/>
      </w:pPr>
      <w:r>
        <w:t>Có thể chạy riêng được các nhiệm vụ liên quan đến camera trên board này mà không sợ có bất cứ sự mâu thuẫn nào giữa các nhiệm vụ.</w:t>
      </w:r>
    </w:p>
    <w:p w14:paraId="7FED5C0B" w14:textId="4A97DD93" w:rsidR="00B153A1" w:rsidRDefault="00B153A1" w:rsidP="00376662">
      <w:pPr>
        <w:jc w:val="both"/>
      </w:pPr>
      <w:r>
        <w:t>Nhược điểm:</w:t>
      </w:r>
    </w:p>
    <w:p w14:paraId="3F1C3F39" w14:textId="520F01B5" w:rsidR="00B153A1" w:rsidRDefault="00B153A1" w:rsidP="000C1E5B">
      <w:pPr>
        <w:pStyle w:val="ListParagraph"/>
        <w:numPr>
          <w:ilvl w:val="0"/>
          <w:numId w:val="26"/>
        </w:numPr>
        <w:jc w:val="both"/>
      </w:pPr>
      <w:r>
        <w:t>Giá thành hơi cao: 225.000 VNĐ</w:t>
      </w:r>
    </w:p>
    <w:p w14:paraId="24C16235" w14:textId="6A5B94CE" w:rsidR="00B153A1" w:rsidRDefault="00B153A1" w:rsidP="000C1E5B">
      <w:pPr>
        <w:pStyle w:val="ListParagraph"/>
        <w:numPr>
          <w:ilvl w:val="0"/>
          <w:numId w:val="26"/>
        </w:numPr>
        <w:jc w:val="both"/>
      </w:pPr>
      <w:r>
        <w:t>Hơi ít chân ra, board này được tạo ra chỉ để hỗ trợ cho việc thu thập hình ảnh qua camera.</w:t>
      </w:r>
    </w:p>
    <w:p w14:paraId="2775F534" w14:textId="174B233D" w:rsidR="00B153A1" w:rsidRDefault="00B153A1" w:rsidP="00376662">
      <w:pPr>
        <w:pStyle w:val="Heading3"/>
        <w:jc w:val="both"/>
      </w:pPr>
      <w:bookmarkStart w:id="74" w:name="_Toc165846327"/>
      <w:r>
        <w:t>3.</w:t>
      </w:r>
      <w:r w:rsidR="00777871">
        <w:t>2</w:t>
      </w:r>
      <w:r>
        <w:t>.2</w:t>
      </w:r>
      <w:r w:rsidR="002A60AD">
        <w:t xml:space="preserve"> </w:t>
      </w:r>
      <w:r>
        <w:t xml:space="preserve"> Các lựa chọn cho cảm biến vân tay</w:t>
      </w:r>
      <w:bookmarkEnd w:id="74"/>
    </w:p>
    <w:p w14:paraId="0D3F4747" w14:textId="3E6A603C" w:rsidR="00B153A1" w:rsidRDefault="00B153A1" w:rsidP="00376662">
      <w:pPr>
        <w:pStyle w:val="Heading4"/>
        <w:jc w:val="both"/>
      </w:pPr>
      <w:r>
        <w:t>3.</w:t>
      </w:r>
      <w:r w:rsidR="00FC4DF2">
        <w:t>2</w:t>
      </w:r>
      <w:r>
        <w:t>.2.1</w:t>
      </w:r>
      <w:r w:rsidR="004864C1">
        <w:t xml:space="preserve"> </w:t>
      </w:r>
      <w:r>
        <w:t xml:space="preserve"> Cảm biến vân tay </w:t>
      </w:r>
      <w:r w:rsidR="00EF0700">
        <w:t xml:space="preserve">quang học R307 (R305, </w:t>
      </w:r>
      <w:r w:rsidR="00373F8D">
        <w:t>AS608, R308…)</w:t>
      </w:r>
    </w:p>
    <w:p w14:paraId="51E2A161" w14:textId="77777777" w:rsidR="004C2703" w:rsidRDefault="004C2703" w:rsidP="00376662">
      <w:pPr>
        <w:ind w:firstLine="720"/>
        <w:jc w:val="both"/>
      </w:pPr>
      <w:r>
        <w:t>Cảm biến nhận dạng vân tay R307 bao gồm cảm biến vân tay quang, bộ xử lý DSP tốc độ cao, thuật toán so sánh vân tay hiệu suất cao, chip FLASH dung lượng lớn. Nó có hiệu suất ổn định và cấu trúc đơn giản. Đầu vào vân tay, xử lý hình ảnh, so sánh vân tay, tìm kiếm và lưu trữ mẫu.</w:t>
      </w:r>
    </w:p>
    <w:p w14:paraId="7E55E864" w14:textId="77777777" w:rsidR="004C2703" w:rsidRDefault="004C2703" w:rsidP="00376662">
      <w:pPr>
        <w:jc w:val="both"/>
      </w:pPr>
      <w:r>
        <w:t xml:space="preserve">Một số đặc điểm của cảm biến vân tay R307: </w:t>
      </w:r>
    </w:p>
    <w:p w14:paraId="40C14295" w14:textId="77777777" w:rsidR="004C2703" w:rsidRDefault="004C2703" w:rsidP="000C1E5B">
      <w:pPr>
        <w:pStyle w:val="ListParagraph"/>
        <w:numPr>
          <w:ilvl w:val="0"/>
          <w:numId w:val="5"/>
        </w:numPr>
        <w:jc w:val="both"/>
      </w:pPr>
      <w:r>
        <w:t>Nhỏ gọn: cảm biến nhỏ gọn, không bên ngoài chip DSP bảng mạch thuật toán có gắn, dễ cài đặt, ít thất bại.</w:t>
      </w:r>
    </w:p>
    <w:p w14:paraId="51242A84" w14:textId="77777777" w:rsidR="004C2703" w:rsidRDefault="004C2703" w:rsidP="000C1E5B">
      <w:pPr>
        <w:pStyle w:val="ListParagraph"/>
        <w:numPr>
          <w:ilvl w:val="0"/>
          <w:numId w:val="5"/>
        </w:numPr>
        <w:jc w:val="both"/>
      </w:pPr>
      <w:r>
        <w:lastRenderedPageBreak/>
        <w:t>Tiêu thụ điện năng cực thấp: Mức tiêu thụ điện năng chung của sản phẩm cực kỳ thấp, phù hợp với yêu cầu tiêu thụ điện năng thấp.</w:t>
      </w:r>
    </w:p>
    <w:p w14:paraId="737FE25E" w14:textId="77777777" w:rsidR="004C2703" w:rsidRDefault="004C2703" w:rsidP="000C1E5B">
      <w:pPr>
        <w:pStyle w:val="ListParagraph"/>
        <w:numPr>
          <w:ilvl w:val="0"/>
          <w:numId w:val="5"/>
        </w:numPr>
        <w:jc w:val="both"/>
      </w:pPr>
      <w:r>
        <w:t>Khả năng chống tĩnh điện mạnh: Nó có khả năng chống tĩnh điện mạnh và chỉ số chống tĩnh điện đạt trên 15KV.</w:t>
      </w:r>
    </w:p>
    <w:p w14:paraId="0C1C16E1" w14:textId="36FC6347" w:rsidR="004C2703" w:rsidRDefault="004C2703" w:rsidP="000C1E5B">
      <w:pPr>
        <w:pStyle w:val="ListParagraph"/>
        <w:numPr>
          <w:ilvl w:val="0"/>
          <w:numId w:val="5"/>
        </w:numPr>
        <w:jc w:val="both"/>
      </w:pPr>
      <w:r>
        <w:t xml:space="preserve">Phát triển ứng dụng rất đơn giản: </w:t>
      </w:r>
      <w:r w:rsidR="00B93F8D">
        <w:t>C</w:t>
      </w:r>
      <w:r>
        <w:t>ác nhà phát triển có thể kiểm soát theo hướng dẫn được cung cấp bởi phát triển sản phẩm ứng dụng dấu vân tay của riêng mình, mà không cần phải có kiến thức chuyên môn nhận dạng vân tay.</w:t>
      </w:r>
    </w:p>
    <w:p w14:paraId="2CA66A6A" w14:textId="4B2097AE" w:rsidR="004C2703" w:rsidRDefault="004C2703" w:rsidP="000C1E5B">
      <w:pPr>
        <w:pStyle w:val="ListParagraph"/>
        <w:numPr>
          <w:ilvl w:val="0"/>
          <w:numId w:val="5"/>
        </w:numPr>
        <w:jc w:val="both"/>
      </w:pPr>
      <w:r>
        <w:t xml:space="preserve">Mức an toàn có thể điều chỉnh: </w:t>
      </w:r>
      <w:r w:rsidR="00B93F8D">
        <w:t>P</w:t>
      </w:r>
      <w:r>
        <w:t>hù hợp với các ứng dụng khác nhau, mức độ an toàn có thể được điều chỉnh bởi người dùng.</w:t>
      </w:r>
    </w:p>
    <w:p w14:paraId="074D3296" w14:textId="77777777" w:rsidR="004C2703" w:rsidRDefault="004C2703" w:rsidP="000C1E5B">
      <w:pPr>
        <w:pStyle w:val="ListParagraph"/>
        <w:numPr>
          <w:ilvl w:val="0"/>
          <w:numId w:val="5"/>
        </w:numPr>
        <w:jc w:val="both"/>
      </w:pPr>
      <w:r>
        <w:t>Dung lượng lưu trữ cảm biến vân tay R307 là 1000 vân tay.</w:t>
      </w:r>
    </w:p>
    <w:p w14:paraId="379A624F" w14:textId="77777777" w:rsidR="004C2703" w:rsidRDefault="004C2703" w:rsidP="004E3E59">
      <w:pPr>
        <w:keepNext/>
        <w:jc w:val="center"/>
      </w:pPr>
      <w:r>
        <w:rPr>
          <w:noProof/>
        </w:rPr>
        <w:drawing>
          <wp:inline distT="0" distB="0" distL="0" distR="0" wp14:anchorId="01A6B46A" wp14:editId="4634B780">
            <wp:extent cx="2002538" cy="1944806"/>
            <wp:effectExtent l="0" t="0" r="0" b="0"/>
            <wp:docPr id="26" name="Picture 26" descr="A black rectangular device with a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lack rectangular device with a wir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22789" cy="1964473"/>
                    </a:xfrm>
                    <a:prstGeom prst="rect">
                      <a:avLst/>
                    </a:prstGeom>
                  </pic:spPr>
                </pic:pic>
              </a:graphicData>
            </a:graphic>
          </wp:inline>
        </w:drawing>
      </w:r>
    </w:p>
    <w:p w14:paraId="38BA44EB" w14:textId="58462FD5" w:rsidR="004C2703" w:rsidRDefault="004C2703" w:rsidP="004E3E59">
      <w:pPr>
        <w:pStyle w:val="Caption"/>
      </w:pPr>
      <w:bookmarkStart w:id="75" w:name="_Toc165844646"/>
      <w:r>
        <w:t xml:space="preserve">Hình </w:t>
      </w:r>
      <w:fldSimple w:instr=" SEQ Hình \* ARABIC ">
        <w:r w:rsidR="001D141D">
          <w:rPr>
            <w:noProof/>
          </w:rPr>
          <w:t>16</w:t>
        </w:r>
      </w:fldSimple>
      <w:r>
        <w:t>: Cảm biến vân tay R307</w:t>
      </w:r>
      <w:bookmarkEnd w:id="75"/>
    </w:p>
    <w:p w14:paraId="5CF2CB81" w14:textId="77777777" w:rsidR="004C2703" w:rsidRDefault="004C2703" w:rsidP="00376662">
      <w:pPr>
        <w:jc w:val="both"/>
      </w:pPr>
      <w:r>
        <w:t>Thông số cảm biến nhận dạng vân tay:</w:t>
      </w:r>
    </w:p>
    <w:p w14:paraId="6975EF6C" w14:textId="77777777" w:rsidR="004C2703" w:rsidRDefault="004C2703" w:rsidP="000C1E5B">
      <w:pPr>
        <w:pStyle w:val="ListParagraph"/>
        <w:numPr>
          <w:ilvl w:val="0"/>
          <w:numId w:val="6"/>
        </w:numPr>
        <w:jc w:val="both"/>
      </w:pPr>
      <w:r>
        <w:t>Điện áp nguồn: DC 4.2 ~ 6.0V</w:t>
      </w:r>
    </w:p>
    <w:p w14:paraId="6C6F0116" w14:textId="77777777" w:rsidR="004C2703" w:rsidRDefault="004C2703" w:rsidP="000C1E5B">
      <w:pPr>
        <w:pStyle w:val="ListParagraph"/>
        <w:numPr>
          <w:ilvl w:val="0"/>
          <w:numId w:val="6"/>
        </w:numPr>
        <w:jc w:val="both"/>
      </w:pPr>
      <w:r>
        <w:t>Chip sử dụng AS606</w:t>
      </w:r>
    </w:p>
    <w:p w14:paraId="798996AF" w14:textId="77777777" w:rsidR="004C2703" w:rsidRDefault="004C2703" w:rsidP="000C1E5B">
      <w:pPr>
        <w:pStyle w:val="ListParagraph"/>
        <w:numPr>
          <w:ilvl w:val="0"/>
          <w:numId w:val="6"/>
        </w:numPr>
        <w:jc w:val="both"/>
      </w:pPr>
      <w:r>
        <w:t>Dòng hoạt động: 50mA</w:t>
      </w:r>
    </w:p>
    <w:p w14:paraId="2E66B4C8" w14:textId="77777777" w:rsidR="004C2703" w:rsidRDefault="004C2703" w:rsidP="000C1E5B">
      <w:pPr>
        <w:pStyle w:val="ListParagraph"/>
        <w:numPr>
          <w:ilvl w:val="0"/>
          <w:numId w:val="6"/>
        </w:numPr>
        <w:jc w:val="both"/>
      </w:pPr>
      <w:r>
        <w:t>Dòng điện cực đại: 80mA</w:t>
      </w:r>
    </w:p>
    <w:p w14:paraId="35322437" w14:textId="77777777" w:rsidR="004C2703" w:rsidRDefault="004C2703" w:rsidP="000C1E5B">
      <w:pPr>
        <w:pStyle w:val="ListParagraph"/>
        <w:numPr>
          <w:ilvl w:val="0"/>
          <w:numId w:val="6"/>
        </w:numPr>
        <w:jc w:val="both"/>
      </w:pPr>
      <w:r>
        <w:t>Thời gian nhập hình ảnh dấu vân tay: &lt;0,3 giây</w:t>
      </w:r>
    </w:p>
    <w:p w14:paraId="5FA4175D" w14:textId="77777777" w:rsidR="004C2703" w:rsidRDefault="004C2703" w:rsidP="000C1E5B">
      <w:pPr>
        <w:pStyle w:val="ListParagraph"/>
        <w:numPr>
          <w:ilvl w:val="0"/>
          <w:numId w:val="6"/>
        </w:numPr>
        <w:jc w:val="both"/>
      </w:pPr>
      <w:r>
        <w:t>Diện tích nhập vân tay: 14×18 mm</w:t>
      </w:r>
    </w:p>
    <w:p w14:paraId="35212C45" w14:textId="77777777" w:rsidR="004C2703" w:rsidRDefault="004C2703" w:rsidP="000C1E5B">
      <w:pPr>
        <w:pStyle w:val="ListParagraph"/>
        <w:numPr>
          <w:ilvl w:val="0"/>
          <w:numId w:val="6"/>
        </w:numPr>
        <w:jc w:val="both"/>
      </w:pPr>
      <w:r>
        <w:t>Phương pháp so sánh :</w:t>
      </w:r>
    </w:p>
    <w:p w14:paraId="54AC129B" w14:textId="77777777" w:rsidR="004C2703" w:rsidRDefault="004C2703" w:rsidP="000C1E5B">
      <w:pPr>
        <w:pStyle w:val="ListParagraph"/>
        <w:numPr>
          <w:ilvl w:val="1"/>
          <w:numId w:val="6"/>
        </w:numPr>
        <w:jc w:val="both"/>
      </w:pPr>
      <w:r>
        <w:t>Phương pháp so sánh (1: 1)</w:t>
      </w:r>
    </w:p>
    <w:p w14:paraId="68529F58" w14:textId="77777777" w:rsidR="004C2703" w:rsidRDefault="004C2703" w:rsidP="000C1E5B">
      <w:pPr>
        <w:pStyle w:val="ListParagraph"/>
        <w:numPr>
          <w:ilvl w:val="1"/>
          <w:numId w:val="6"/>
        </w:numPr>
        <w:jc w:val="both"/>
      </w:pPr>
      <w:r>
        <w:t>Chế độ tìm kiếm (1: N)</w:t>
      </w:r>
    </w:p>
    <w:p w14:paraId="44B7E768" w14:textId="77777777" w:rsidR="004C2703" w:rsidRDefault="004C2703" w:rsidP="000C1E5B">
      <w:pPr>
        <w:pStyle w:val="ListParagraph"/>
        <w:numPr>
          <w:ilvl w:val="1"/>
          <w:numId w:val="6"/>
        </w:numPr>
        <w:jc w:val="both"/>
      </w:pPr>
      <w:r>
        <w:t>Tập tin chữ ký: 256-byte</w:t>
      </w:r>
    </w:p>
    <w:p w14:paraId="5E3564F5" w14:textId="77777777" w:rsidR="004C2703" w:rsidRDefault="004C2703" w:rsidP="000C1E5B">
      <w:pPr>
        <w:pStyle w:val="ListParagraph"/>
        <w:numPr>
          <w:ilvl w:val="1"/>
          <w:numId w:val="6"/>
        </w:numPr>
        <w:jc w:val="both"/>
      </w:pPr>
      <w:r>
        <w:t>Tệp mẫu: 512 byte</w:t>
      </w:r>
    </w:p>
    <w:p w14:paraId="416F0596" w14:textId="77777777" w:rsidR="004C2703" w:rsidRDefault="004C2703" w:rsidP="000C1E5B">
      <w:pPr>
        <w:pStyle w:val="ListParagraph"/>
        <w:numPr>
          <w:ilvl w:val="0"/>
          <w:numId w:val="6"/>
        </w:numPr>
        <w:jc w:val="both"/>
      </w:pPr>
      <w:r>
        <w:t>Dung lượng lưu trữ: 1000 vân tay</w:t>
      </w:r>
    </w:p>
    <w:p w14:paraId="5B362BA0" w14:textId="77777777" w:rsidR="004C2703" w:rsidRDefault="004C2703" w:rsidP="000C1E5B">
      <w:pPr>
        <w:pStyle w:val="ListParagraph"/>
        <w:numPr>
          <w:ilvl w:val="0"/>
          <w:numId w:val="6"/>
        </w:numPr>
        <w:jc w:val="both"/>
      </w:pPr>
      <w:r>
        <w:lastRenderedPageBreak/>
        <w:t>Mức độ bảo mật: 5 (từ thấp đến cao: 1,2,3,4,5)</w:t>
      </w:r>
    </w:p>
    <w:p w14:paraId="483474B0" w14:textId="77777777" w:rsidR="004C2703" w:rsidRDefault="004C2703" w:rsidP="000C1E5B">
      <w:pPr>
        <w:pStyle w:val="ListParagraph"/>
        <w:numPr>
          <w:ilvl w:val="0"/>
          <w:numId w:val="6"/>
        </w:numPr>
        <w:jc w:val="both"/>
      </w:pPr>
      <w:r>
        <w:t>Tỷ lệ chấp nhận sai (FAR): &lt;0,001%</w:t>
      </w:r>
    </w:p>
    <w:p w14:paraId="1F6D5C6E" w14:textId="77777777" w:rsidR="004C2703" w:rsidRDefault="004C2703" w:rsidP="000C1E5B">
      <w:pPr>
        <w:pStyle w:val="ListParagraph"/>
        <w:numPr>
          <w:ilvl w:val="0"/>
          <w:numId w:val="6"/>
        </w:numPr>
        <w:jc w:val="both"/>
      </w:pPr>
      <w:r>
        <w:t>Tốc độ từ chối (FRR): &lt;1,0%</w:t>
      </w:r>
    </w:p>
    <w:p w14:paraId="417FAF4B" w14:textId="77777777" w:rsidR="004C2703" w:rsidRDefault="004C2703" w:rsidP="000C1E5B">
      <w:pPr>
        <w:pStyle w:val="ListParagraph"/>
        <w:numPr>
          <w:ilvl w:val="0"/>
          <w:numId w:val="6"/>
        </w:numPr>
        <w:jc w:val="both"/>
      </w:pPr>
      <w:r>
        <w:t>Thời gian tìm kiếm: &lt;1,0 giây</w:t>
      </w:r>
    </w:p>
    <w:p w14:paraId="5A74A716" w14:textId="77777777" w:rsidR="004C2703" w:rsidRDefault="004C2703" w:rsidP="000C1E5B">
      <w:pPr>
        <w:pStyle w:val="ListParagraph"/>
        <w:numPr>
          <w:ilvl w:val="0"/>
          <w:numId w:val="6"/>
        </w:numPr>
        <w:jc w:val="both"/>
      </w:pPr>
      <w:r>
        <w:t>Giao diện máy chủ: Tốc độ truyền thông UART USB1.1 (UART): (9600 N) bps trong đó N = 1 12 (giá trị mặc định N = 6, tức là 57600bps)</w:t>
      </w:r>
    </w:p>
    <w:p w14:paraId="483AE4D6" w14:textId="77777777" w:rsidR="004C2703" w:rsidRDefault="004C2703" w:rsidP="000C1E5B">
      <w:pPr>
        <w:pStyle w:val="ListParagraph"/>
        <w:numPr>
          <w:ilvl w:val="0"/>
          <w:numId w:val="6"/>
        </w:numPr>
        <w:jc w:val="both"/>
      </w:pPr>
      <w:r>
        <w:t>Môi trường làm việc:</w:t>
      </w:r>
    </w:p>
    <w:p w14:paraId="1669CA86" w14:textId="77777777" w:rsidR="004C2703" w:rsidRDefault="004C2703" w:rsidP="000C1E5B">
      <w:pPr>
        <w:pStyle w:val="ListParagraph"/>
        <w:numPr>
          <w:ilvl w:val="1"/>
          <w:numId w:val="6"/>
        </w:numPr>
        <w:jc w:val="both"/>
      </w:pPr>
      <w:r>
        <w:t>Nhiệt độ: -20 ° C- + 40 ° C</w:t>
      </w:r>
    </w:p>
    <w:p w14:paraId="738B35EB" w14:textId="77777777" w:rsidR="004C2703" w:rsidRDefault="004C2703" w:rsidP="000C1E5B">
      <w:pPr>
        <w:pStyle w:val="ListParagraph"/>
        <w:numPr>
          <w:ilvl w:val="1"/>
          <w:numId w:val="6"/>
        </w:numPr>
        <w:jc w:val="both"/>
      </w:pPr>
      <w:r>
        <w:t>Độ ẩm tương đối: 40% RH-85% RH (không ngưng tụ)</w:t>
      </w:r>
    </w:p>
    <w:p w14:paraId="3EA05DE6" w14:textId="77777777" w:rsidR="004C2703" w:rsidRDefault="004C2703" w:rsidP="000C1E5B">
      <w:pPr>
        <w:pStyle w:val="ListParagraph"/>
        <w:numPr>
          <w:ilvl w:val="0"/>
          <w:numId w:val="6"/>
        </w:numPr>
        <w:jc w:val="both"/>
      </w:pPr>
      <w:r>
        <w:t>Môi trường lưu trữ:</w:t>
      </w:r>
    </w:p>
    <w:p w14:paraId="293F1F31" w14:textId="77777777" w:rsidR="004C2703" w:rsidRDefault="004C2703" w:rsidP="000C1E5B">
      <w:pPr>
        <w:pStyle w:val="ListParagraph"/>
        <w:numPr>
          <w:ilvl w:val="1"/>
          <w:numId w:val="6"/>
        </w:numPr>
        <w:jc w:val="both"/>
      </w:pPr>
      <w:r>
        <w:t>Nhiệt độ: -40 ° C- + 85 ° C</w:t>
      </w:r>
    </w:p>
    <w:p w14:paraId="759C5E15" w14:textId="77777777" w:rsidR="004C2703" w:rsidRDefault="004C2703" w:rsidP="000C1E5B">
      <w:pPr>
        <w:pStyle w:val="ListParagraph"/>
        <w:numPr>
          <w:ilvl w:val="1"/>
          <w:numId w:val="6"/>
        </w:numPr>
        <w:jc w:val="both"/>
      </w:pPr>
      <w:r>
        <w:t>Độ ẩm tương đối: &lt;85% H (không ngưng tụ hơi nước)</w:t>
      </w:r>
    </w:p>
    <w:p w14:paraId="0AD2502E" w14:textId="77777777" w:rsidR="004C2703" w:rsidRDefault="004C2703" w:rsidP="000C1E5B">
      <w:pPr>
        <w:pStyle w:val="ListParagraph"/>
        <w:numPr>
          <w:ilvl w:val="0"/>
          <w:numId w:val="6"/>
        </w:numPr>
        <w:jc w:val="both"/>
      </w:pPr>
      <w:r>
        <w:t>Thích hợp cho khóa vân tay, két vân tay và các ứng dụng khác.</w:t>
      </w:r>
    </w:p>
    <w:p w14:paraId="415AB4A0" w14:textId="77777777" w:rsidR="004C2703" w:rsidRDefault="004C2703" w:rsidP="004E3E59">
      <w:pPr>
        <w:keepNext/>
        <w:jc w:val="center"/>
      </w:pPr>
      <w:r>
        <w:rPr>
          <w:noProof/>
        </w:rPr>
        <w:drawing>
          <wp:inline distT="0" distB="0" distL="0" distR="0" wp14:anchorId="5F4E9523" wp14:editId="6F1C201F">
            <wp:extent cx="4550054" cy="2330220"/>
            <wp:effectExtent l="0" t="0" r="3175" b="0"/>
            <wp:docPr id="27" name="Picture 2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diagram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565154" cy="2337953"/>
                    </a:xfrm>
                    <a:prstGeom prst="rect">
                      <a:avLst/>
                    </a:prstGeom>
                  </pic:spPr>
                </pic:pic>
              </a:graphicData>
            </a:graphic>
          </wp:inline>
        </w:drawing>
      </w:r>
    </w:p>
    <w:p w14:paraId="4FD035A4" w14:textId="473988BD" w:rsidR="004C2703" w:rsidRDefault="004C2703" w:rsidP="004E3E59">
      <w:pPr>
        <w:pStyle w:val="Caption"/>
      </w:pPr>
      <w:bookmarkStart w:id="76" w:name="_Toc165844647"/>
      <w:r>
        <w:t xml:space="preserve">Hình </w:t>
      </w:r>
      <w:fldSimple w:instr=" SEQ Hình \* ARABIC ">
        <w:r w:rsidR="001D141D">
          <w:rPr>
            <w:noProof/>
          </w:rPr>
          <w:t>17</w:t>
        </w:r>
      </w:fldSimple>
      <w:r>
        <w:t>: Các chân của cảm biến vân tay R307</w:t>
      </w:r>
      <w:bookmarkEnd w:id="76"/>
    </w:p>
    <w:p w14:paraId="1A56F49F" w14:textId="61EC5FE7" w:rsidR="00373F8D" w:rsidRPr="00373F8D" w:rsidRDefault="00373F8D" w:rsidP="00376662">
      <w:pPr>
        <w:jc w:val="both"/>
      </w:pPr>
      <w:r>
        <w:t>Giá thành: 400.000 VNĐ</w:t>
      </w:r>
    </w:p>
    <w:p w14:paraId="6750BA9B" w14:textId="1EAB2EC9" w:rsidR="004C2703" w:rsidRDefault="00373F8D" w:rsidP="00376662">
      <w:pPr>
        <w:pStyle w:val="Heading4"/>
        <w:jc w:val="both"/>
      </w:pPr>
      <w:r>
        <w:t>3.</w:t>
      </w:r>
      <w:r w:rsidR="00B44DED">
        <w:t>2</w:t>
      </w:r>
      <w:r>
        <w:t>.2.2</w:t>
      </w:r>
      <w:r w:rsidR="00E811F3">
        <w:t xml:space="preserve"> </w:t>
      </w:r>
      <w:r>
        <w:t xml:space="preserve"> Cảm biến vân tay điện dung R503</w:t>
      </w:r>
    </w:p>
    <w:p w14:paraId="3DAE13A2" w14:textId="4C52D753" w:rsidR="00373F8D" w:rsidRDefault="00373F8D" w:rsidP="00A73AF6">
      <w:pPr>
        <w:ind w:firstLine="720"/>
        <w:jc w:val="both"/>
      </w:pPr>
      <w:r w:rsidRPr="00373F8D">
        <w:t>Cảm biến nhận dạng vân tay điện dung R305 tích hợp chip thuật toán vân tay, được thiết kế nhỏ gọn, tiện ích, tiêu thụ điện năng thấp. Được ứng dụng để mở cửa, mở khóa xe máy, máy chấm công…</w:t>
      </w:r>
    </w:p>
    <w:p w14:paraId="211B5A81" w14:textId="771E6110" w:rsidR="00373F8D" w:rsidRDefault="00373F8D" w:rsidP="00376662">
      <w:pPr>
        <w:jc w:val="both"/>
      </w:pPr>
      <w:r w:rsidRPr="00373F8D">
        <w:t>Thông số kỹ thuật cảm biến vân tay R503 – chiều dài 19mm – lỗ lắp đặt 25 mm:</w:t>
      </w:r>
    </w:p>
    <w:p w14:paraId="788877DE" w14:textId="77777777" w:rsidR="00373F8D" w:rsidRDefault="00373F8D" w:rsidP="000C1E5B">
      <w:pPr>
        <w:pStyle w:val="ListParagraph"/>
        <w:numPr>
          <w:ilvl w:val="0"/>
          <w:numId w:val="30"/>
        </w:numPr>
        <w:jc w:val="both"/>
      </w:pPr>
      <w:r>
        <w:t>Tiêu chuẩn IP: IP65</w:t>
      </w:r>
    </w:p>
    <w:p w14:paraId="52483669" w14:textId="77777777" w:rsidR="00373F8D" w:rsidRDefault="00373F8D" w:rsidP="000C1E5B">
      <w:pPr>
        <w:pStyle w:val="ListParagraph"/>
        <w:numPr>
          <w:ilvl w:val="0"/>
          <w:numId w:val="30"/>
        </w:numPr>
        <w:jc w:val="both"/>
      </w:pPr>
      <w:r>
        <w:lastRenderedPageBreak/>
        <w:t>Bảo vệ chống lại bụi bẩn hoàn toàn. Có khả năng chống mưa</w:t>
      </w:r>
    </w:p>
    <w:p w14:paraId="6B8AF48C" w14:textId="77777777" w:rsidR="00373F8D" w:rsidRDefault="00373F8D" w:rsidP="000C1E5B">
      <w:pPr>
        <w:pStyle w:val="ListParagraph"/>
        <w:numPr>
          <w:ilvl w:val="0"/>
          <w:numId w:val="30"/>
        </w:numPr>
        <w:jc w:val="both"/>
      </w:pPr>
      <w:r>
        <w:t>Điện áp cung cấp: 3.3VDC</w:t>
      </w:r>
    </w:p>
    <w:p w14:paraId="281E48A5" w14:textId="77777777" w:rsidR="00373F8D" w:rsidRDefault="00373F8D" w:rsidP="000C1E5B">
      <w:pPr>
        <w:pStyle w:val="ListParagraph"/>
        <w:numPr>
          <w:ilvl w:val="0"/>
          <w:numId w:val="30"/>
        </w:numPr>
        <w:jc w:val="both"/>
      </w:pPr>
      <w:r>
        <w:t>Dòng điện hoạt động: 30 mA</w:t>
      </w:r>
    </w:p>
    <w:p w14:paraId="06A429F9" w14:textId="77777777" w:rsidR="00373F8D" w:rsidRDefault="00373F8D" w:rsidP="000C1E5B">
      <w:pPr>
        <w:pStyle w:val="ListParagraph"/>
        <w:numPr>
          <w:ilvl w:val="0"/>
          <w:numId w:val="30"/>
        </w:numPr>
        <w:jc w:val="both"/>
      </w:pPr>
      <w:r>
        <w:t>Dòng điện cực đại: 40 mA</w:t>
      </w:r>
    </w:p>
    <w:p w14:paraId="27B67D17" w14:textId="77777777" w:rsidR="00373F8D" w:rsidRDefault="00373F8D" w:rsidP="000C1E5B">
      <w:pPr>
        <w:pStyle w:val="ListParagraph"/>
        <w:numPr>
          <w:ilvl w:val="0"/>
          <w:numId w:val="30"/>
        </w:numPr>
        <w:jc w:val="both"/>
      </w:pPr>
      <w:r>
        <w:t>Thời gian xử lý hình ảnh vân tay: &lt; 0.3 giây</w:t>
      </w:r>
    </w:p>
    <w:p w14:paraId="43C27A5A" w14:textId="77777777" w:rsidR="00373F8D" w:rsidRDefault="00373F8D" w:rsidP="000C1E5B">
      <w:pPr>
        <w:pStyle w:val="ListParagraph"/>
        <w:numPr>
          <w:ilvl w:val="0"/>
          <w:numId w:val="30"/>
        </w:numPr>
        <w:jc w:val="both"/>
      </w:pPr>
      <w:r>
        <w:t>Đường kích cảm biến: 15mm</w:t>
      </w:r>
    </w:p>
    <w:p w14:paraId="7091C491" w14:textId="77777777" w:rsidR="00373F8D" w:rsidRDefault="00373F8D" w:rsidP="000C1E5B">
      <w:pPr>
        <w:pStyle w:val="ListParagraph"/>
        <w:numPr>
          <w:ilvl w:val="0"/>
          <w:numId w:val="30"/>
        </w:numPr>
        <w:jc w:val="both"/>
      </w:pPr>
      <w:r>
        <w:t>Pixel xử lý hình ảnh: 192 x 192 pixel</w:t>
      </w:r>
    </w:p>
    <w:p w14:paraId="43CCC0DE" w14:textId="77777777" w:rsidR="00373F8D" w:rsidRDefault="00373F8D" w:rsidP="000C1E5B">
      <w:pPr>
        <w:pStyle w:val="ListParagraph"/>
        <w:numPr>
          <w:ilvl w:val="0"/>
          <w:numId w:val="30"/>
        </w:numPr>
        <w:jc w:val="both"/>
      </w:pPr>
      <w:r>
        <w:t>Độ phân giải hình ảnh: 508 dpi</w:t>
      </w:r>
    </w:p>
    <w:p w14:paraId="2FE3B0C3" w14:textId="77777777" w:rsidR="00373F8D" w:rsidRDefault="00373F8D" w:rsidP="000C1E5B">
      <w:pPr>
        <w:pStyle w:val="ListParagraph"/>
        <w:numPr>
          <w:ilvl w:val="0"/>
          <w:numId w:val="30"/>
        </w:numPr>
        <w:jc w:val="both"/>
      </w:pPr>
      <w:r>
        <w:t>Phương pháp kết hợp:</w:t>
      </w:r>
    </w:p>
    <w:p w14:paraId="5856BF0D" w14:textId="77777777" w:rsidR="00373F8D" w:rsidRDefault="00373F8D" w:rsidP="000C1E5B">
      <w:pPr>
        <w:pStyle w:val="ListParagraph"/>
        <w:numPr>
          <w:ilvl w:val="1"/>
          <w:numId w:val="30"/>
        </w:numPr>
        <w:jc w:val="both"/>
      </w:pPr>
      <w:r>
        <w:t>Phương pháp so sánh (1:1)</w:t>
      </w:r>
    </w:p>
    <w:p w14:paraId="06B72580" w14:textId="77777777" w:rsidR="00373F8D" w:rsidRDefault="00373F8D" w:rsidP="000C1E5B">
      <w:pPr>
        <w:pStyle w:val="ListParagraph"/>
        <w:numPr>
          <w:ilvl w:val="1"/>
          <w:numId w:val="30"/>
        </w:numPr>
        <w:jc w:val="both"/>
      </w:pPr>
      <w:r>
        <w:t>Phương pháp tìm kiếm (1:N)</w:t>
      </w:r>
    </w:p>
    <w:p w14:paraId="317BF516" w14:textId="77777777" w:rsidR="00373F8D" w:rsidRDefault="00373F8D" w:rsidP="000C1E5B">
      <w:pPr>
        <w:pStyle w:val="ListParagraph"/>
        <w:numPr>
          <w:ilvl w:val="0"/>
          <w:numId w:val="30"/>
        </w:numPr>
        <w:jc w:val="both"/>
      </w:pPr>
      <w:r>
        <w:t>Số lượng vân tay lưu trữ: 200 vân tay</w:t>
      </w:r>
    </w:p>
    <w:p w14:paraId="7964B143" w14:textId="77777777" w:rsidR="00373F8D" w:rsidRDefault="00373F8D" w:rsidP="000C1E5B">
      <w:pPr>
        <w:pStyle w:val="ListParagraph"/>
        <w:numPr>
          <w:ilvl w:val="0"/>
          <w:numId w:val="30"/>
        </w:numPr>
        <w:jc w:val="both"/>
      </w:pPr>
      <w:r>
        <w:t>Tỷ lệ nhận dạng sai (FAR): &lt;0,0001%</w:t>
      </w:r>
    </w:p>
    <w:p w14:paraId="1610B744" w14:textId="77777777" w:rsidR="00373F8D" w:rsidRDefault="00373F8D" w:rsidP="000C1E5B">
      <w:pPr>
        <w:pStyle w:val="ListParagraph"/>
        <w:numPr>
          <w:ilvl w:val="0"/>
          <w:numId w:val="30"/>
        </w:numPr>
        <w:jc w:val="both"/>
      </w:pPr>
      <w:r>
        <w:t>Tỷ lệ từ chối vân tay (FRR): &lt;1,0%</w:t>
      </w:r>
    </w:p>
    <w:p w14:paraId="0520E3B9" w14:textId="77777777" w:rsidR="00373F8D" w:rsidRDefault="00373F8D" w:rsidP="000C1E5B">
      <w:pPr>
        <w:pStyle w:val="ListParagraph"/>
        <w:numPr>
          <w:ilvl w:val="0"/>
          <w:numId w:val="30"/>
        </w:numPr>
        <w:jc w:val="both"/>
      </w:pPr>
      <w:r>
        <w:t>Thời gian tìm kiếm: &lt;0,3 giây (trung bình 1: 1000)</w:t>
      </w:r>
    </w:p>
    <w:p w14:paraId="2AA10325" w14:textId="77777777" w:rsidR="00373F8D" w:rsidRDefault="00373F8D" w:rsidP="000C1E5B">
      <w:pPr>
        <w:pStyle w:val="ListParagraph"/>
        <w:numPr>
          <w:ilvl w:val="0"/>
          <w:numId w:val="30"/>
        </w:numPr>
        <w:jc w:val="both"/>
      </w:pPr>
      <w:r>
        <w:t>Model: RS232 (mức logic TTL, 3,3V)</w:t>
      </w:r>
    </w:p>
    <w:p w14:paraId="369DF129" w14:textId="77777777" w:rsidR="00373F8D" w:rsidRDefault="00373F8D" w:rsidP="000C1E5B">
      <w:pPr>
        <w:pStyle w:val="ListParagraph"/>
        <w:numPr>
          <w:ilvl w:val="0"/>
          <w:numId w:val="30"/>
        </w:numPr>
        <w:jc w:val="both"/>
      </w:pPr>
      <w:r>
        <w:t>Tốc độ truyền thông: (9600 N) bps trong đó N = 1:12 (giá trị mặc định là N = 6, tức là 57600bps)</w:t>
      </w:r>
    </w:p>
    <w:p w14:paraId="34501D27" w14:textId="77777777" w:rsidR="00373F8D" w:rsidRDefault="00373F8D" w:rsidP="000C1E5B">
      <w:pPr>
        <w:pStyle w:val="ListParagraph"/>
        <w:numPr>
          <w:ilvl w:val="0"/>
          <w:numId w:val="30"/>
        </w:numPr>
        <w:jc w:val="both"/>
      </w:pPr>
      <w:r>
        <w:t>Môi trường làm việc:</w:t>
      </w:r>
    </w:p>
    <w:p w14:paraId="770A1020" w14:textId="77777777" w:rsidR="00373F8D" w:rsidRDefault="00373F8D" w:rsidP="000C1E5B">
      <w:pPr>
        <w:pStyle w:val="ListParagraph"/>
        <w:numPr>
          <w:ilvl w:val="1"/>
          <w:numId w:val="30"/>
        </w:numPr>
        <w:jc w:val="both"/>
      </w:pPr>
      <w:r>
        <w:t xml:space="preserve">Nhiệt độ: -20°C </w:t>
      </w:r>
      <w:r>
        <w:sym w:font="Wingdings" w:char="F0E0"/>
      </w:r>
      <w:r>
        <w:t xml:space="preserve"> +45°C</w:t>
      </w:r>
    </w:p>
    <w:p w14:paraId="637E9FDE" w14:textId="58198174" w:rsidR="00373F8D" w:rsidRDefault="00373F8D" w:rsidP="000C1E5B">
      <w:pPr>
        <w:pStyle w:val="ListParagraph"/>
        <w:numPr>
          <w:ilvl w:val="1"/>
          <w:numId w:val="30"/>
        </w:numPr>
        <w:jc w:val="both"/>
      </w:pPr>
      <w:r>
        <w:t>Độ ẩm tương đối: 10% Rh đến 85% Rh (không ngưng tụ hơi nước)</w:t>
      </w:r>
    </w:p>
    <w:p w14:paraId="2583EEEB" w14:textId="77777777" w:rsidR="00373F8D" w:rsidRDefault="00373F8D" w:rsidP="00D62685">
      <w:pPr>
        <w:keepNext/>
        <w:jc w:val="center"/>
      </w:pPr>
      <w:r>
        <w:rPr>
          <w:noProof/>
        </w:rPr>
        <w:drawing>
          <wp:inline distT="0" distB="0" distL="0" distR="0" wp14:anchorId="52F1DD6D" wp14:editId="78C8476C">
            <wp:extent cx="3397226" cy="1675468"/>
            <wp:effectExtent l="0" t="0" r="0" b="1270"/>
            <wp:docPr id="33" name="Picture 33" descr="A close-up of a power suppl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_1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18737" cy="1686077"/>
                    </a:xfrm>
                    <a:prstGeom prst="rect">
                      <a:avLst/>
                    </a:prstGeom>
                  </pic:spPr>
                </pic:pic>
              </a:graphicData>
            </a:graphic>
          </wp:inline>
        </w:drawing>
      </w:r>
    </w:p>
    <w:p w14:paraId="65881348" w14:textId="64503B5A" w:rsidR="00373F8D" w:rsidRDefault="00373F8D" w:rsidP="00D62685">
      <w:pPr>
        <w:pStyle w:val="Caption"/>
      </w:pPr>
      <w:bookmarkStart w:id="77" w:name="_Toc165844648"/>
      <w:r>
        <w:t xml:space="preserve">Hình </w:t>
      </w:r>
      <w:fldSimple w:instr=" SEQ Hình \* ARABIC ">
        <w:r w:rsidR="001D141D">
          <w:rPr>
            <w:noProof/>
          </w:rPr>
          <w:t>18</w:t>
        </w:r>
      </w:fldSimple>
      <w:r>
        <w:t xml:space="preserve">: </w:t>
      </w:r>
      <w:r w:rsidRPr="00373F8D">
        <w:t>Sơ đồ chân cảm biến nhận dạng vân tay điện dung R503</w:t>
      </w:r>
      <w:bookmarkEnd w:id="77"/>
    </w:p>
    <w:p w14:paraId="2A6CBDCA" w14:textId="3668F03F" w:rsidR="00373F8D" w:rsidRDefault="00373F8D" w:rsidP="00376662">
      <w:pPr>
        <w:jc w:val="both"/>
      </w:pPr>
      <w:r>
        <w:t>Sơ đồ dây :</w:t>
      </w:r>
    </w:p>
    <w:p w14:paraId="53BA877D" w14:textId="77777777" w:rsidR="00373F8D" w:rsidRDefault="00373F8D" w:rsidP="000C1E5B">
      <w:pPr>
        <w:pStyle w:val="ListParagraph"/>
        <w:numPr>
          <w:ilvl w:val="0"/>
          <w:numId w:val="31"/>
        </w:numPr>
        <w:jc w:val="both"/>
      </w:pPr>
      <w:r>
        <w:t>Dây đỏ : 3.3V</w:t>
      </w:r>
    </w:p>
    <w:p w14:paraId="6226310E" w14:textId="77777777" w:rsidR="00373F8D" w:rsidRDefault="00373F8D" w:rsidP="000C1E5B">
      <w:pPr>
        <w:pStyle w:val="ListParagraph"/>
        <w:numPr>
          <w:ilvl w:val="0"/>
          <w:numId w:val="31"/>
        </w:numPr>
        <w:jc w:val="both"/>
      </w:pPr>
      <w:r>
        <w:t>Dây đen : GND</w:t>
      </w:r>
    </w:p>
    <w:p w14:paraId="1C82A9BE" w14:textId="77777777" w:rsidR="00373F8D" w:rsidRDefault="00373F8D" w:rsidP="000C1E5B">
      <w:pPr>
        <w:pStyle w:val="ListParagraph"/>
        <w:numPr>
          <w:ilvl w:val="0"/>
          <w:numId w:val="31"/>
        </w:numPr>
        <w:jc w:val="both"/>
      </w:pPr>
      <w:r>
        <w:lastRenderedPageBreak/>
        <w:t>Dây vàng : TXD</w:t>
      </w:r>
    </w:p>
    <w:p w14:paraId="6E0A6B10" w14:textId="77777777" w:rsidR="00373F8D" w:rsidRDefault="00373F8D" w:rsidP="000C1E5B">
      <w:pPr>
        <w:pStyle w:val="ListParagraph"/>
        <w:numPr>
          <w:ilvl w:val="0"/>
          <w:numId w:val="31"/>
        </w:numPr>
        <w:jc w:val="both"/>
      </w:pPr>
      <w:r>
        <w:t>Dây Xanh lá : RXD</w:t>
      </w:r>
    </w:p>
    <w:p w14:paraId="068B74EB" w14:textId="2E3EA7F4" w:rsidR="00373F8D" w:rsidRDefault="00373F8D" w:rsidP="000C1E5B">
      <w:pPr>
        <w:pStyle w:val="ListParagraph"/>
        <w:numPr>
          <w:ilvl w:val="0"/>
          <w:numId w:val="31"/>
        </w:numPr>
        <w:jc w:val="both"/>
      </w:pPr>
      <w:r>
        <w:t>Dây xanh dương : Wake up</w:t>
      </w:r>
    </w:p>
    <w:p w14:paraId="66040E98" w14:textId="0E26DD74" w:rsidR="00F30A9C" w:rsidRDefault="00373F8D" w:rsidP="00376662">
      <w:pPr>
        <w:pStyle w:val="Heading3"/>
        <w:jc w:val="both"/>
      </w:pPr>
      <w:bookmarkStart w:id="78" w:name="_Toc165846328"/>
      <w:r>
        <w:t>3.</w:t>
      </w:r>
      <w:r w:rsidR="004F7648">
        <w:t>2</w:t>
      </w:r>
      <w:r>
        <w:t>.3</w:t>
      </w:r>
      <w:r w:rsidR="00D62685">
        <w:t xml:space="preserve"> </w:t>
      </w:r>
      <w:r>
        <w:t xml:space="preserve"> </w:t>
      </w:r>
      <w:r w:rsidR="00CB3493">
        <w:t>Các l</w:t>
      </w:r>
      <w:r w:rsidR="00F30A9C">
        <w:t>ựa chọn</w:t>
      </w:r>
      <w:r w:rsidR="00CB3493">
        <w:t xml:space="preserve"> cho</w:t>
      </w:r>
      <w:r w:rsidR="00F30A9C">
        <w:t xml:space="preserve"> khóa tủ</w:t>
      </w:r>
      <w:bookmarkEnd w:id="78"/>
    </w:p>
    <w:p w14:paraId="58BCF634" w14:textId="1ACBBCDE" w:rsidR="00F30A9C" w:rsidRDefault="00F30A9C" w:rsidP="00376662">
      <w:pPr>
        <w:pStyle w:val="Heading4"/>
        <w:jc w:val="both"/>
      </w:pPr>
      <w:r>
        <w:t>3.</w:t>
      </w:r>
      <w:r w:rsidR="004F7648">
        <w:t>2</w:t>
      </w:r>
      <w:r>
        <w:t>.3.1</w:t>
      </w:r>
      <w:r w:rsidR="007A0469">
        <w:t xml:space="preserve"> </w:t>
      </w:r>
      <w:r>
        <w:t xml:space="preserve"> Khóa chốt cửa điện từ</w:t>
      </w:r>
    </w:p>
    <w:p w14:paraId="5DAEAF9F" w14:textId="09ACDF61" w:rsidR="00F30A9C" w:rsidRDefault="00D01A31" w:rsidP="00376662">
      <w:pPr>
        <w:pStyle w:val="Heading5"/>
        <w:jc w:val="both"/>
      </w:pPr>
      <w:r>
        <w:t>3.</w:t>
      </w:r>
      <w:r w:rsidR="004F7648">
        <w:t>2</w:t>
      </w:r>
      <w:r>
        <w:t>.3.1.1</w:t>
      </w:r>
      <w:r w:rsidR="00C34892">
        <w:t xml:space="preserve"> </w:t>
      </w:r>
      <w:r>
        <w:t xml:space="preserve"> </w:t>
      </w:r>
      <w:r w:rsidRPr="00D01A31">
        <w:t>Khóa chốt cửa điện tử là gì?</w:t>
      </w:r>
    </w:p>
    <w:p w14:paraId="364815E8" w14:textId="0D10E3C4" w:rsidR="00D01A31" w:rsidRDefault="00D01A31" w:rsidP="00376662">
      <w:pPr>
        <w:ind w:firstLine="720"/>
        <w:jc w:val="both"/>
      </w:pPr>
      <w:r>
        <w:t>Khóa chốt cửa điện tử là thiết bị khóa được thiết kế chắc chắn, chính xác với nhiều tính năng thông minh. Loại khóa này được làm bằng thép không gỉ, cứng nên rất bền và phù hợp với khí hậu của Việt Nam. Có thể kết hợp loại khóa này cùng với tay điều khiển để đóng mở cửa từ xa.</w:t>
      </w:r>
    </w:p>
    <w:p w14:paraId="7EB63AAC" w14:textId="0614DAAF" w:rsidR="00D01A31" w:rsidRDefault="00D01A31" w:rsidP="00376662">
      <w:pPr>
        <w:ind w:firstLine="720"/>
        <w:jc w:val="both"/>
      </w:pPr>
      <w:r>
        <w:t>Đầu chốt có hình tròn đường kính 10mm làm bằng thép cứng nên rất chắc chắn. Sản phẩm được thiết kế thường mở 12VDC, chỉ khi có điện mới đóng và mở được cửa.</w:t>
      </w:r>
    </w:p>
    <w:p w14:paraId="468995CB" w14:textId="180A2129" w:rsidR="00D01A31" w:rsidRDefault="00D01A31" w:rsidP="00376662">
      <w:pPr>
        <w:pStyle w:val="Heading5"/>
        <w:jc w:val="both"/>
      </w:pPr>
      <w:r>
        <w:t>3.</w:t>
      </w:r>
      <w:r w:rsidR="00F64546">
        <w:t>2</w:t>
      </w:r>
      <w:r>
        <w:t>.3.1.2</w:t>
      </w:r>
      <w:r w:rsidR="0025281F">
        <w:t xml:space="preserve"> </w:t>
      </w:r>
      <w:r>
        <w:t xml:space="preserve"> </w:t>
      </w:r>
      <w:r w:rsidRPr="00D01A31">
        <w:t>Nguyên lý hoạt động khóa chốt cửa điện tử như thế nào?</w:t>
      </w:r>
    </w:p>
    <w:p w14:paraId="24F54497" w14:textId="3A94EB87" w:rsidR="00D01A31" w:rsidRDefault="00D01A31" w:rsidP="00376662">
      <w:pPr>
        <w:ind w:firstLine="720"/>
        <w:jc w:val="both"/>
      </w:pPr>
      <w:r>
        <w:t xml:space="preserve">Hệ thống khóa này có chức năng hoạt động như một ổ khóa cửa sử dụng Solenoid để kích đóng mở bằng điện. </w:t>
      </w:r>
    </w:p>
    <w:p w14:paraId="09F98D5F" w14:textId="7E1C742E" w:rsidR="00D01A31" w:rsidRDefault="00D01A31" w:rsidP="00D60146">
      <w:pPr>
        <w:ind w:firstLine="720"/>
        <w:jc w:val="both"/>
      </w:pPr>
      <w:r>
        <w:t>Sử dụng điện áp 12VDC là loại thường mở với chất lượng cực tốt và độ bền cao.</w:t>
      </w:r>
    </w:p>
    <w:p w14:paraId="7D82147E" w14:textId="24A1F642" w:rsidR="00D01A31" w:rsidRDefault="00D01A31" w:rsidP="00376662">
      <w:pPr>
        <w:ind w:firstLine="720"/>
        <w:jc w:val="both"/>
      </w:pPr>
      <w:r>
        <w:t>Khóa có thể sử dụng chung với các mạch chức năng tạo thành một hệ thống khóa chốt thông minh.</w:t>
      </w:r>
    </w:p>
    <w:p w14:paraId="74710B07" w14:textId="457DC0B5" w:rsidR="00D01A31" w:rsidRDefault="00D01A31" w:rsidP="00376662">
      <w:pPr>
        <w:pStyle w:val="Heading5"/>
        <w:jc w:val="both"/>
      </w:pPr>
      <w:r>
        <w:t>3.</w:t>
      </w:r>
      <w:r w:rsidR="00A32580">
        <w:t>2</w:t>
      </w:r>
      <w:r>
        <w:t>.3.1.3</w:t>
      </w:r>
      <w:r w:rsidR="00FE261A">
        <w:t xml:space="preserve"> </w:t>
      </w:r>
      <w:r>
        <w:t xml:space="preserve"> </w:t>
      </w:r>
      <w:r w:rsidRPr="00D01A31">
        <w:t>Thông số kỹ thuật khóa chốt cửa điện tử mở 12VDC</w:t>
      </w:r>
    </w:p>
    <w:p w14:paraId="58AB035C" w14:textId="77777777" w:rsidR="00D01A31" w:rsidRDefault="00D01A31" w:rsidP="000C1E5B">
      <w:pPr>
        <w:pStyle w:val="ListParagraph"/>
        <w:numPr>
          <w:ilvl w:val="0"/>
          <w:numId w:val="32"/>
        </w:numPr>
        <w:jc w:val="both"/>
      </w:pPr>
      <w:r>
        <w:t>Tên sản phẩm: khóa chốt cửa điện tử thường mở 12VDC, có độ trễ 0-3-6 giây</w:t>
      </w:r>
    </w:p>
    <w:p w14:paraId="4E83DC5D" w14:textId="77777777" w:rsidR="00D01A31" w:rsidRDefault="00D01A31" w:rsidP="000C1E5B">
      <w:pPr>
        <w:pStyle w:val="ListParagraph"/>
        <w:numPr>
          <w:ilvl w:val="0"/>
          <w:numId w:val="32"/>
        </w:numPr>
        <w:jc w:val="both"/>
      </w:pPr>
      <w:r>
        <w:t>Vật liệu: Vỏ hợp kim nhôm</w:t>
      </w:r>
    </w:p>
    <w:p w14:paraId="2DC932EB" w14:textId="77777777" w:rsidR="00D01A31" w:rsidRDefault="00D01A31" w:rsidP="000C1E5B">
      <w:pPr>
        <w:pStyle w:val="ListParagraph"/>
        <w:numPr>
          <w:ilvl w:val="0"/>
          <w:numId w:val="32"/>
        </w:numPr>
        <w:jc w:val="both"/>
      </w:pPr>
      <w:r>
        <w:t>Nguồn điện: 12VDC</w:t>
      </w:r>
    </w:p>
    <w:p w14:paraId="0D908AD6" w14:textId="77777777" w:rsidR="00D01A31" w:rsidRDefault="00D01A31" w:rsidP="000C1E5B">
      <w:pPr>
        <w:pStyle w:val="ListParagraph"/>
        <w:numPr>
          <w:ilvl w:val="0"/>
          <w:numId w:val="32"/>
        </w:numPr>
        <w:jc w:val="both"/>
      </w:pPr>
      <w:r>
        <w:t>Dòng điện: dòng khởi động: 0.8A; dòng làm việc 0.2A</w:t>
      </w:r>
    </w:p>
    <w:p w14:paraId="322533BC" w14:textId="77777777" w:rsidR="00D01A31" w:rsidRDefault="00D01A31" w:rsidP="000C1E5B">
      <w:pPr>
        <w:pStyle w:val="ListParagraph"/>
        <w:numPr>
          <w:ilvl w:val="0"/>
          <w:numId w:val="32"/>
        </w:numPr>
        <w:jc w:val="both"/>
      </w:pPr>
      <w:r>
        <w:t>Yêu cầu nguồn cấp: 12VDC/1-3A</w:t>
      </w:r>
    </w:p>
    <w:p w14:paraId="3C8E79FB" w14:textId="77777777" w:rsidR="00D01A31" w:rsidRDefault="00D01A31" w:rsidP="000C1E5B">
      <w:pPr>
        <w:pStyle w:val="ListParagraph"/>
        <w:numPr>
          <w:ilvl w:val="0"/>
          <w:numId w:val="32"/>
        </w:numPr>
        <w:jc w:val="both"/>
      </w:pPr>
      <w:r>
        <w:t>Kích thước: L20xD3.4xH4.2 cm</w:t>
      </w:r>
    </w:p>
    <w:p w14:paraId="3E9C21D8" w14:textId="40EA5EB0" w:rsidR="00D01A31" w:rsidRDefault="00D01A31" w:rsidP="000C1E5B">
      <w:pPr>
        <w:pStyle w:val="ListParagraph"/>
        <w:numPr>
          <w:ilvl w:val="0"/>
          <w:numId w:val="32"/>
        </w:numPr>
        <w:jc w:val="both"/>
      </w:pPr>
      <w:r>
        <w:t>Trọng lượng: 0.46kg</w:t>
      </w:r>
    </w:p>
    <w:p w14:paraId="491650F8" w14:textId="77777777" w:rsidR="00D01A31" w:rsidRDefault="00D01A31" w:rsidP="00E22E51">
      <w:pPr>
        <w:keepNext/>
        <w:jc w:val="center"/>
      </w:pPr>
      <w:r>
        <w:rPr>
          <w:noProof/>
        </w:rPr>
        <w:lastRenderedPageBreak/>
        <w:drawing>
          <wp:inline distT="0" distB="0" distL="0" distR="0" wp14:anchorId="4E5124B5" wp14:editId="6B425076">
            <wp:extent cx="2022477" cy="177759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44402" cy="1796863"/>
                    </a:xfrm>
                    <a:prstGeom prst="rect">
                      <a:avLst/>
                    </a:prstGeom>
                  </pic:spPr>
                </pic:pic>
              </a:graphicData>
            </a:graphic>
          </wp:inline>
        </w:drawing>
      </w:r>
    </w:p>
    <w:p w14:paraId="7A3F4ADE" w14:textId="45B24B18" w:rsidR="00D01A31" w:rsidRPr="00D01A31" w:rsidRDefault="00D01A31" w:rsidP="00E22E51">
      <w:pPr>
        <w:pStyle w:val="Caption"/>
      </w:pPr>
      <w:bookmarkStart w:id="79" w:name="_Toc165844649"/>
      <w:r>
        <w:t xml:space="preserve">Hình </w:t>
      </w:r>
      <w:fldSimple w:instr=" SEQ Hình \* ARABIC ">
        <w:r w:rsidR="001D141D">
          <w:rPr>
            <w:noProof/>
          </w:rPr>
          <w:t>19</w:t>
        </w:r>
      </w:fldSimple>
      <w:r>
        <w:t>: Khóa chốt cửa điện từ</w:t>
      </w:r>
      <w:bookmarkEnd w:id="79"/>
    </w:p>
    <w:p w14:paraId="34BE1974" w14:textId="1BE9644D" w:rsidR="00373F8D" w:rsidRDefault="00D01A31" w:rsidP="00376662">
      <w:pPr>
        <w:pStyle w:val="Heading3"/>
        <w:jc w:val="both"/>
      </w:pPr>
      <w:bookmarkStart w:id="80" w:name="_Toc165846329"/>
      <w:r>
        <w:t>3.</w:t>
      </w:r>
      <w:r w:rsidR="007964E7">
        <w:t>2</w:t>
      </w:r>
      <w:r>
        <w:t>.4</w:t>
      </w:r>
      <w:r w:rsidR="00E22E51">
        <w:t xml:space="preserve"> </w:t>
      </w:r>
      <w:r>
        <w:t xml:space="preserve"> </w:t>
      </w:r>
      <w:r w:rsidR="00CB3493">
        <w:t>L</w:t>
      </w:r>
      <w:r w:rsidR="00373F8D">
        <w:t>ựa chọn vi điều khiển trung tâm</w:t>
      </w:r>
      <w:bookmarkEnd w:id="80"/>
    </w:p>
    <w:p w14:paraId="074D319E" w14:textId="6C1D81C0" w:rsidR="00D01A31" w:rsidRDefault="000A18F6" w:rsidP="003A1284">
      <w:pPr>
        <w:ind w:firstLine="720"/>
        <w:jc w:val="both"/>
      </w:pPr>
      <w:r>
        <w:t>Theo như yêu cầu thiết kế ban đầu đặt ra cho vi điều khiển</w:t>
      </w:r>
      <w:r w:rsidR="00D01A31">
        <w:t xml:space="preserve"> tại phần </w:t>
      </w:r>
      <w:hyperlink w:anchor="_3.1__Yêu" w:history="1">
        <w:r w:rsidR="00E32F5F">
          <w:rPr>
            <w:rStyle w:val="Hyperlink"/>
          </w:rPr>
          <w:t>3.1  Yêu cầu thiết kế</w:t>
        </w:r>
      </w:hyperlink>
      <w:r>
        <w:t>. Hệ thống yêu cầu phải lựa chọn 1 vi điều khiển có nhiều chân</w:t>
      </w:r>
      <w:r w:rsidR="00D01A31">
        <w:t xml:space="preserve"> để điều khiển cửa tủ</w:t>
      </w:r>
      <w:r>
        <w:t xml:space="preserve">, có kết nối </w:t>
      </w:r>
      <w:r w:rsidR="00D01A31" w:rsidRPr="00D01A31">
        <w:t>Wi-Fi</w:t>
      </w:r>
      <w:r w:rsidR="00D01A31">
        <w:t xml:space="preserve">. Nên em chọn module ESP32 để thực hiện việc này. Nếu như sử dụng các module khác như STM32, arduino thì cần phải gắn thêm module Wi-Fi ngoài mới có thể kết nối được với </w:t>
      </w:r>
      <w:r w:rsidR="00D01A31" w:rsidRPr="00D01A31">
        <w:t>Wi-Fi</w:t>
      </w:r>
      <w:r w:rsidR="00D01A31">
        <w:t xml:space="preserve">, mọi chuyện khi đó sẽ phức tạp hơn nhiều so với việc chọn một module có tích hợp sẵn Wi-Fi như ESP32. Giá thành của ESP32 rẻ, </w:t>
      </w:r>
      <w:r w:rsidR="000E5D33">
        <w:t>khoảng</w:t>
      </w:r>
      <w:r w:rsidR="00D01A31">
        <w:t xml:space="preserve"> 140.000 VNĐ. Rất phù hợp cho ứng dụng này.</w:t>
      </w:r>
    </w:p>
    <w:p w14:paraId="2EE37BC9" w14:textId="20CDACB1" w:rsidR="00CB3493" w:rsidRDefault="00CB3493" w:rsidP="00376662">
      <w:pPr>
        <w:pStyle w:val="Heading3"/>
        <w:jc w:val="both"/>
      </w:pPr>
      <w:bookmarkStart w:id="81" w:name="_Toc165846330"/>
      <w:r>
        <w:t>3.2.5</w:t>
      </w:r>
      <w:r w:rsidR="00C542EB">
        <w:t xml:space="preserve"> </w:t>
      </w:r>
      <w:r>
        <w:t xml:space="preserve"> Các lựa chọn cho hệ thống</w:t>
      </w:r>
      <w:bookmarkEnd w:id="81"/>
    </w:p>
    <w:p w14:paraId="54182C3E" w14:textId="18AFA363" w:rsidR="00CB3493" w:rsidRDefault="00CB3493" w:rsidP="000C1E5B">
      <w:pPr>
        <w:pStyle w:val="ListParagraph"/>
        <w:numPr>
          <w:ilvl w:val="0"/>
          <w:numId w:val="34"/>
        </w:numPr>
        <w:jc w:val="both"/>
      </w:pPr>
      <w:r>
        <w:t xml:space="preserve">Camera: </w:t>
      </w:r>
      <w:r w:rsidRPr="00CB3493">
        <w:t xml:space="preserve">Em quyết định chọn board </w:t>
      </w:r>
      <w:r>
        <w:t>ESP32-CAM</w:t>
      </w:r>
      <w:r w:rsidRPr="00CB3493">
        <w:t xml:space="preserve"> để xử lý các vấn đề liên quan đến camera vì các ưu điểm của nó phù hợp với tình trạng thực tế của quá trình làm đồ án của em.</w:t>
      </w:r>
      <w:r>
        <w:t xml:space="preserve"> Nó có nhiều </w:t>
      </w:r>
      <w:r w:rsidR="00AB4B85">
        <w:t>mã nguồn</w:t>
      </w:r>
      <w:r>
        <w:t xml:space="preserve"> mẫu, cách cài đặt chân đơn giản, không tốn nhiều thời gian cho việc xử lý và đỡ tốn chân cho vi điều khiển nếu dùng camera ngoài.</w:t>
      </w:r>
    </w:p>
    <w:p w14:paraId="1550A035" w14:textId="3A6F75B2" w:rsidR="00DE7F1B" w:rsidRDefault="00DE7F1B" w:rsidP="000C1E5B">
      <w:pPr>
        <w:pStyle w:val="ListParagraph"/>
        <w:numPr>
          <w:ilvl w:val="0"/>
          <w:numId w:val="34"/>
        </w:numPr>
        <w:jc w:val="both"/>
      </w:pPr>
      <w:r>
        <w:t>Cảm biến vân tay: Em quyết định chọn cảm biến vân tay quang học R307 vì dung lượng lưu trữ của nó lớn (1000 so với 200 của cảm biến điện dung R503).</w:t>
      </w:r>
    </w:p>
    <w:p w14:paraId="210F6920" w14:textId="1F1A087A" w:rsidR="00CB3493" w:rsidRDefault="00F454AD" w:rsidP="000C1E5B">
      <w:pPr>
        <w:pStyle w:val="ListParagraph"/>
        <w:numPr>
          <w:ilvl w:val="0"/>
          <w:numId w:val="34"/>
        </w:numPr>
        <w:jc w:val="both"/>
      </w:pPr>
      <w:r>
        <w:t xml:space="preserve">Khóa tủ: </w:t>
      </w:r>
      <w:r w:rsidR="00CB3493" w:rsidRPr="00CB3493">
        <w:t>Vì các phần cứng được xây dựng chỉ dừng lại ở việc thực hiện xác minh tính chính xác của hệ thống, chưa đưa vào hệ thống thực tế nên em xin phép được xài 7 led màu để biểu thị cho hoạt động của các ô tủ.</w:t>
      </w:r>
    </w:p>
    <w:p w14:paraId="5883AEAB" w14:textId="33F877AC" w:rsidR="00F454AD" w:rsidRDefault="00F454AD" w:rsidP="000C1E5B">
      <w:pPr>
        <w:pStyle w:val="ListParagraph"/>
        <w:numPr>
          <w:ilvl w:val="0"/>
          <w:numId w:val="34"/>
        </w:numPr>
        <w:jc w:val="both"/>
      </w:pPr>
      <w:r>
        <w:t>Vi điều khiển trung tâm: Em quyết định chọn module ESP32 vì nó có thể dễ dàng kết nối Wi-Fi mà không cần module ngoài. Nó cũng là một module tương đối phổ biến, dễ dàng để lập trình.</w:t>
      </w:r>
    </w:p>
    <w:p w14:paraId="21FCA358" w14:textId="2C39FA0C" w:rsidR="00871BDB" w:rsidRDefault="00871BDB" w:rsidP="00376662">
      <w:pPr>
        <w:pStyle w:val="Heading2"/>
        <w:jc w:val="both"/>
      </w:pPr>
      <w:bookmarkStart w:id="82" w:name="_Toc165846331"/>
      <w:r>
        <w:lastRenderedPageBreak/>
        <w:t>3.3</w:t>
      </w:r>
      <w:r w:rsidR="00490754">
        <w:t xml:space="preserve"> </w:t>
      </w:r>
      <w:r>
        <w:t xml:space="preserve"> Sơ đồ khối chi tiết</w:t>
      </w:r>
      <w:bookmarkEnd w:id="82"/>
    </w:p>
    <w:p w14:paraId="3B792246" w14:textId="77777777" w:rsidR="003D2D27" w:rsidRDefault="003D2D27" w:rsidP="00F92F76">
      <w:pPr>
        <w:keepNext/>
        <w:jc w:val="center"/>
      </w:pPr>
      <w:r>
        <w:rPr>
          <w:noProof/>
        </w:rPr>
        <w:drawing>
          <wp:inline distT="0" distB="0" distL="0" distR="0" wp14:anchorId="2BBFAA6A" wp14:editId="74522FDD">
            <wp:extent cx="5003597" cy="5656240"/>
            <wp:effectExtent l="0" t="0" r="698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lowchart-Page-7.drawio.png"/>
                    <pic:cNvPicPr/>
                  </pic:nvPicPr>
                  <pic:blipFill>
                    <a:blip r:embed="rId36">
                      <a:extLst>
                        <a:ext uri="{28A0092B-C50C-407E-A947-70E740481C1C}">
                          <a14:useLocalDpi xmlns:a14="http://schemas.microsoft.com/office/drawing/2010/main" val="0"/>
                        </a:ext>
                      </a:extLst>
                    </a:blip>
                    <a:stretch>
                      <a:fillRect/>
                    </a:stretch>
                  </pic:blipFill>
                  <pic:spPr>
                    <a:xfrm>
                      <a:off x="0" y="0"/>
                      <a:ext cx="5007606" cy="5660772"/>
                    </a:xfrm>
                    <a:prstGeom prst="rect">
                      <a:avLst/>
                    </a:prstGeom>
                  </pic:spPr>
                </pic:pic>
              </a:graphicData>
            </a:graphic>
          </wp:inline>
        </w:drawing>
      </w:r>
    </w:p>
    <w:p w14:paraId="068FBA8F" w14:textId="7608F2E6" w:rsidR="00EE1B9E" w:rsidRDefault="003D2D27" w:rsidP="00F92F76">
      <w:pPr>
        <w:pStyle w:val="Caption"/>
      </w:pPr>
      <w:bookmarkStart w:id="83" w:name="_Toc165844650"/>
      <w:r>
        <w:t xml:space="preserve">Hình </w:t>
      </w:r>
      <w:fldSimple w:instr=" SEQ Hình \* ARABIC ">
        <w:r w:rsidR="001D141D">
          <w:rPr>
            <w:noProof/>
          </w:rPr>
          <w:t>20</w:t>
        </w:r>
      </w:fldSimple>
      <w:r>
        <w:t>: Sơ đồ khối</w:t>
      </w:r>
      <w:r w:rsidR="00F454AD">
        <w:t xml:space="preserve"> của hệ thống</w:t>
      </w:r>
      <w:bookmarkEnd w:id="83"/>
    </w:p>
    <w:p w14:paraId="0211FC9B" w14:textId="2493EA18" w:rsidR="00B655C2" w:rsidRPr="00B655C2" w:rsidRDefault="00B655C2" w:rsidP="00B655C2">
      <w:r>
        <w:t>Phía thiết bị:</w:t>
      </w:r>
    </w:p>
    <w:p w14:paraId="3F6999DC" w14:textId="77777777" w:rsidR="006758D3" w:rsidRDefault="006758D3" w:rsidP="000C1E5B">
      <w:pPr>
        <w:pStyle w:val="ListParagraph"/>
        <w:numPr>
          <w:ilvl w:val="0"/>
          <w:numId w:val="33"/>
        </w:numPr>
        <w:jc w:val="both"/>
      </w:pPr>
      <w:r>
        <w:t xml:space="preserve">Vi điều khiển trung tâm ESP32 có tác dụng giao tiếp với cảm biến vân tay R307 để thu thập vân tay và thực hiện các yêu cầu liên quan. Ngoài ra nó còn có 1 led trạng thái để báo hiệu quá trình thu thập và so sánh vân tay. Ngoài các nhiệm vụ liên quan đến cảm biến vân tay, ESP32 còn có tác dụng điều khiển 7 khóa tủ. ESP32 tương tác với ứng dụng web thông qua giao thức MQTT để thực hiện các yêu cầu liên quan đến cảm biến vân tay. </w:t>
      </w:r>
    </w:p>
    <w:p w14:paraId="51406350" w14:textId="77777777" w:rsidR="006758D3" w:rsidRDefault="006758D3" w:rsidP="000C1E5B">
      <w:pPr>
        <w:pStyle w:val="ListParagraph"/>
        <w:numPr>
          <w:ilvl w:val="0"/>
          <w:numId w:val="33"/>
        </w:numPr>
        <w:jc w:val="both"/>
      </w:pPr>
      <w:r>
        <w:t>Cảm biến vân tay R307 để thu thập và nhận diện vân tay người dùng, giao tiếp với module ESP32 thông qua giao thức UART.</w:t>
      </w:r>
    </w:p>
    <w:p w14:paraId="2E2EDE76" w14:textId="77777777" w:rsidR="006758D3" w:rsidRDefault="006758D3" w:rsidP="000C1E5B">
      <w:pPr>
        <w:pStyle w:val="ListParagraph"/>
        <w:numPr>
          <w:ilvl w:val="0"/>
          <w:numId w:val="33"/>
        </w:numPr>
        <w:jc w:val="both"/>
      </w:pPr>
      <w:r>
        <w:lastRenderedPageBreak/>
        <w:t>Khối nguồn dùng để cấp nguồn cho toàn bộ hệ thống, nguồn 5V.</w:t>
      </w:r>
    </w:p>
    <w:p w14:paraId="57192C02" w14:textId="6DCA6562" w:rsidR="006758D3" w:rsidRDefault="006758D3" w:rsidP="000C1E5B">
      <w:pPr>
        <w:pStyle w:val="ListParagraph"/>
        <w:numPr>
          <w:ilvl w:val="0"/>
          <w:numId w:val="33"/>
        </w:numPr>
        <w:jc w:val="both"/>
      </w:pPr>
      <w:r>
        <w:t>7 khóa tủ: Dùng 7 đèn led để mô phỏng cho 7 khóa tủ.</w:t>
      </w:r>
    </w:p>
    <w:p w14:paraId="7BBA2C14" w14:textId="77777777" w:rsidR="006758D3" w:rsidRDefault="006758D3" w:rsidP="000C1E5B">
      <w:pPr>
        <w:pStyle w:val="ListParagraph"/>
        <w:numPr>
          <w:ilvl w:val="0"/>
          <w:numId w:val="33"/>
        </w:numPr>
        <w:jc w:val="both"/>
      </w:pPr>
      <w:r>
        <w:t>Module ESP32-CAM: Có chức năng thu thập hình ảnh từ camera OV2640, gửi đến ứng dụng web thông qua giao thức websocket khi có yêu cầu. Ngoài ra, nó còn sử dụng giao thức MQTT để nhận thông báo từ ứng dụng web.</w:t>
      </w:r>
    </w:p>
    <w:p w14:paraId="3039F5ED" w14:textId="77777777" w:rsidR="006758D3" w:rsidRDefault="006758D3" w:rsidP="006758D3">
      <w:pPr>
        <w:jc w:val="both"/>
      </w:pPr>
      <w:r>
        <w:t>Phía máy chủ:</w:t>
      </w:r>
    </w:p>
    <w:p w14:paraId="3A9C45E9" w14:textId="774F0DA7" w:rsidR="006758D3" w:rsidRDefault="006758D3" w:rsidP="000C1E5B">
      <w:pPr>
        <w:pStyle w:val="ListParagraph"/>
        <w:numPr>
          <w:ilvl w:val="0"/>
          <w:numId w:val="35"/>
        </w:numPr>
        <w:jc w:val="both"/>
      </w:pPr>
      <w:r>
        <w:t xml:space="preserve">Vì thời gian thực hiện luận văn có hạn nên em dùng máy tính của em để thực thi server. Có thể </w:t>
      </w:r>
      <w:r w:rsidR="004B59D9">
        <w:t>dùng</w:t>
      </w:r>
      <w:r>
        <w:t xml:space="preserve"> R</w:t>
      </w:r>
      <w:r w:rsidRPr="009D007B">
        <w:t xml:space="preserve">aspberry </w:t>
      </w:r>
      <w:r>
        <w:t>P</w:t>
      </w:r>
      <w:r w:rsidRPr="009D007B">
        <w:t>i</w:t>
      </w:r>
      <w:r>
        <w:t xml:space="preserve"> để thực thi server, các bước cài đặt và thực thi đều như nhau.</w:t>
      </w:r>
    </w:p>
    <w:p w14:paraId="04C0C345" w14:textId="0E7D2197" w:rsidR="0036397A" w:rsidRDefault="0036397A" w:rsidP="00376662">
      <w:pPr>
        <w:pStyle w:val="Heading2"/>
        <w:jc w:val="both"/>
      </w:pPr>
      <w:bookmarkStart w:id="84" w:name="_Toc165846332"/>
      <w:r>
        <w:t>3.4</w:t>
      </w:r>
      <w:r w:rsidR="00647E6C">
        <w:t xml:space="preserve"> </w:t>
      </w:r>
      <w:r>
        <w:t xml:space="preserve"> Các linh kiện sử dụng và sơ đồ mạch chi tiết</w:t>
      </w:r>
      <w:bookmarkEnd w:id="84"/>
    </w:p>
    <w:p w14:paraId="36D9CDCC" w14:textId="7FB20425" w:rsidR="0036397A" w:rsidRDefault="0036397A" w:rsidP="00376662">
      <w:pPr>
        <w:pStyle w:val="Heading3"/>
        <w:jc w:val="both"/>
      </w:pPr>
      <w:bookmarkStart w:id="85" w:name="_Toc165846333"/>
      <w:r>
        <w:t>3.4.1</w:t>
      </w:r>
      <w:r w:rsidR="001A4083">
        <w:t xml:space="preserve"> </w:t>
      </w:r>
      <w:r>
        <w:t xml:space="preserve"> </w:t>
      </w:r>
      <w:r w:rsidR="000945E1">
        <w:t>Các linh kiện sử dụng</w:t>
      </w:r>
      <w:bookmarkEnd w:id="85"/>
    </w:p>
    <w:p w14:paraId="2CB9C17B" w14:textId="016F39C0" w:rsidR="000945E1" w:rsidRDefault="000945E1" w:rsidP="000C1E5B">
      <w:pPr>
        <w:pStyle w:val="ListParagraph"/>
        <w:numPr>
          <w:ilvl w:val="0"/>
          <w:numId w:val="35"/>
        </w:numPr>
        <w:jc w:val="both"/>
      </w:pPr>
      <w:r>
        <w:t>Module ESP32</w:t>
      </w:r>
    </w:p>
    <w:p w14:paraId="71054E28" w14:textId="77777777" w:rsidR="000945E1" w:rsidRDefault="000945E1" w:rsidP="00563386">
      <w:pPr>
        <w:keepNext/>
        <w:jc w:val="center"/>
      </w:pPr>
      <w:r>
        <w:rPr>
          <w:noProof/>
        </w:rPr>
        <w:drawing>
          <wp:inline distT="0" distB="0" distL="0" distR="0" wp14:anchorId="013FF436" wp14:editId="43AB3313">
            <wp:extent cx="2162480" cy="1923898"/>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00419" cy="1957651"/>
                    </a:xfrm>
                    <a:prstGeom prst="rect">
                      <a:avLst/>
                    </a:prstGeom>
                  </pic:spPr>
                </pic:pic>
              </a:graphicData>
            </a:graphic>
          </wp:inline>
        </w:drawing>
      </w:r>
    </w:p>
    <w:p w14:paraId="07269CDC" w14:textId="6E0AD0E8" w:rsidR="000945E1" w:rsidRDefault="000945E1" w:rsidP="00563386">
      <w:pPr>
        <w:pStyle w:val="Caption"/>
      </w:pPr>
      <w:bookmarkStart w:id="86" w:name="_Toc165844651"/>
      <w:r>
        <w:t xml:space="preserve">Hình </w:t>
      </w:r>
      <w:fldSimple w:instr=" SEQ Hình \* ARABIC ">
        <w:r w:rsidR="001D141D">
          <w:rPr>
            <w:noProof/>
          </w:rPr>
          <w:t>21</w:t>
        </w:r>
      </w:fldSimple>
      <w:r>
        <w:t>: Module ESP32</w:t>
      </w:r>
      <w:bookmarkEnd w:id="86"/>
    </w:p>
    <w:p w14:paraId="436F4FED" w14:textId="64B08250" w:rsidR="000945E1" w:rsidRDefault="000945E1" w:rsidP="000C1E5B">
      <w:pPr>
        <w:pStyle w:val="ListParagraph"/>
        <w:numPr>
          <w:ilvl w:val="0"/>
          <w:numId w:val="35"/>
        </w:numPr>
        <w:jc w:val="both"/>
      </w:pPr>
      <w:r>
        <w:t>Module ESP32-CAM</w:t>
      </w:r>
    </w:p>
    <w:p w14:paraId="38E81710" w14:textId="77777777" w:rsidR="000945E1" w:rsidRDefault="000945E1" w:rsidP="00563386">
      <w:pPr>
        <w:keepNext/>
        <w:jc w:val="center"/>
      </w:pPr>
      <w:r>
        <w:rPr>
          <w:noProof/>
        </w:rPr>
        <w:drawing>
          <wp:inline distT="0" distB="0" distL="0" distR="0" wp14:anchorId="7177E464" wp14:editId="74CBAAE7">
            <wp:extent cx="1960473" cy="1960473"/>
            <wp:effectExtent l="0" t="0" r="190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sp32cam4670.web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75296" cy="1975296"/>
                    </a:xfrm>
                    <a:prstGeom prst="rect">
                      <a:avLst/>
                    </a:prstGeom>
                  </pic:spPr>
                </pic:pic>
              </a:graphicData>
            </a:graphic>
          </wp:inline>
        </w:drawing>
      </w:r>
    </w:p>
    <w:p w14:paraId="62841A01" w14:textId="3F18C9F3" w:rsidR="000945E1" w:rsidRDefault="000945E1" w:rsidP="00563386">
      <w:pPr>
        <w:pStyle w:val="Caption"/>
      </w:pPr>
      <w:bookmarkStart w:id="87" w:name="_Toc165844652"/>
      <w:r>
        <w:t xml:space="preserve">Hình </w:t>
      </w:r>
      <w:fldSimple w:instr=" SEQ Hình \* ARABIC ">
        <w:r w:rsidR="001D141D">
          <w:rPr>
            <w:noProof/>
          </w:rPr>
          <w:t>22</w:t>
        </w:r>
      </w:fldSimple>
      <w:r>
        <w:t>: Module ESP32-CAM</w:t>
      </w:r>
      <w:bookmarkEnd w:id="87"/>
    </w:p>
    <w:p w14:paraId="5EF74CEE" w14:textId="5BC05D35" w:rsidR="000945E1" w:rsidRDefault="000945E1" w:rsidP="000C1E5B">
      <w:pPr>
        <w:pStyle w:val="ListParagraph"/>
        <w:numPr>
          <w:ilvl w:val="0"/>
          <w:numId w:val="35"/>
        </w:numPr>
        <w:jc w:val="both"/>
      </w:pPr>
      <w:r>
        <w:lastRenderedPageBreak/>
        <w:t>Cảm biến vân tay R307</w:t>
      </w:r>
    </w:p>
    <w:p w14:paraId="47B111E9" w14:textId="77777777" w:rsidR="000945E1" w:rsidRDefault="000945E1" w:rsidP="00563386">
      <w:pPr>
        <w:keepNext/>
        <w:jc w:val="center"/>
      </w:pPr>
      <w:r>
        <w:rPr>
          <w:noProof/>
        </w:rPr>
        <w:drawing>
          <wp:inline distT="0" distB="0" distL="0" distR="0" wp14:anchorId="1F41829E" wp14:editId="6BC3813E">
            <wp:extent cx="2063865" cy="2004365"/>
            <wp:effectExtent l="0" t="0" r="0" b="0"/>
            <wp:docPr id="39" name="Picture 39" descr="A black rectangular device with a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lack rectangular device with a wir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12636" cy="2051730"/>
                    </a:xfrm>
                    <a:prstGeom prst="rect">
                      <a:avLst/>
                    </a:prstGeom>
                  </pic:spPr>
                </pic:pic>
              </a:graphicData>
            </a:graphic>
          </wp:inline>
        </w:drawing>
      </w:r>
    </w:p>
    <w:p w14:paraId="7DC49B82" w14:textId="09871269" w:rsidR="000945E1" w:rsidRDefault="000945E1" w:rsidP="00563386">
      <w:pPr>
        <w:pStyle w:val="Caption"/>
      </w:pPr>
      <w:bookmarkStart w:id="88" w:name="_Toc165844653"/>
      <w:r>
        <w:t xml:space="preserve">Hình </w:t>
      </w:r>
      <w:fldSimple w:instr=" SEQ Hình \* ARABIC ">
        <w:r w:rsidR="001D141D">
          <w:rPr>
            <w:noProof/>
          </w:rPr>
          <w:t>23</w:t>
        </w:r>
      </w:fldSimple>
      <w:r>
        <w:t>: Cảm biến vân tay R307</w:t>
      </w:r>
      <w:bookmarkEnd w:id="88"/>
    </w:p>
    <w:p w14:paraId="1861CB09" w14:textId="6FF73EEF" w:rsidR="000945E1" w:rsidRDefault="000945E1" w:rsidP="000C1E5B">
      <w:pPr>
        <w:pStyle w:val="ListParagraph"/>
        <w:numPr>
          <w:ilvl w:val="0"/>
          <w:numId w:val="35"/>
        </w:numPr>
        <w:jc w:val="both"/>
      </w:pPr>
      <w:r>
        <w:t>Led trạng thái</w:t>
      </w:r>
      <w:r w:rsidR="00837876">
        <w:t xml:space="preserve"> (Led RG)</w:t>
      </w:r>
    </w:p>
    <w:p w14:paraId="5072139F" w14:textId="77777777" w:rsidR="00837876" w:rsidRDefault="00837876" w:rsidP="00563386">
      <w:pPr>
        <w:keepNext/>
        <w:jc w:val="center"/>
      </w:pPr>
      <w:r>
        <w:rPr>
          <w:noProof/>
        </w:rPr>
        <w:drawing>
          <wp:inline distT="0" distB="0" distL="0" distR="0" wp14:anchorId="02FAC56D" wp14:editId="7485EC0B">
            <wp:extent cx="1967260" cy="2033626"/>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26829" cy="2095205"/>
                    </a:xfrm>
                    <a:prstGeom prst="rect">
                      <a:avLst/>
                    </a:prstGeom>
                  </pic:spPr>
                </pic:pic>
              </a:graphicData>
            </a:graphic>
          </wp:inline>
        </w:drawing>
      </w:r>
    </w:p>
    <w:p w14:paraId="0931EBE4" w14:textId="516CBF45" w:rsidR="000945E1" w:rsidRDefault="00837876" w:rsidP="00563386">
      <w:pPr>
        <w:pStyle w:val="Caption"/>
      </w:pPr>
      <w:bookmarkStart w:id="89" w:name="_Toc165844654"/>
      <w:r>
        <w:t xml:space="preserve">Hình </w:t>
      </w:r>
      <w:fldSimple w:instr=" SEQ Hình \* ARABIC ">
        <w:r w:rsidR="001D141D">
          <w:rPr>
            <w:noProof/>
          </w:rPr>
          <w:t>24</w:t>
        </w:r>
      </w:fldSimple>
      <w:r>
        <w:t>: Led RG</w:t>
      </w:r>
      <w:bookmarkEnd w:id="89"/>
    </w:p>
    <w:p w14:paraId="2593F950" w14:textId="520BB915" w:rsidR="000945E1" w:rsidRDefault="000945E1" w:rsidP="000C1E5B">
      <w:pPr>
        <w:pStyle w:val="ListParagraph"/>
        <w:numPr>
          <w:ilvl w:val="0"/>
          <w:numId w:val="35"/>
        </w:numPr>
        <w:jc w:val="both"/>
      </w:pPr>
      <w:r>
        <w:t>Led cho cửa</w:t>
      </w:r>
    </w:p>
    <w:p w14:paraId="528E5B50" w14:textId="77777777" w:rsidR="00837876" w:rsidRDefault="00837876" w:rsidP="00563386">
      <w:pPr>
        <w:keepNext/>
        <w:jc w:val="center"/>
      </w:pPr>
      <w:r>
        <w:rPr>
          <w:noProof/>
        </w:rPr>
        <w:drawing>
          <wp:inline distT="0" distB="0" distL="0" distR="0" wp14:anchorId="40F47B76" wp14:editId="591EA6D9">
            <wp:extent cx="2297554" cy="1623974"/>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15682" cy="1636787"/>
                    </a:xfrm>
                    <a:prstGeom prst="rect">
                      <a:avLst/>
                    </a:prstGeom>
                  </pic:spPr>
                </pic:pic>
              </a:graphicData>
            </a:graphic>
          </wp:inline>
        </w:drawing>
      </w:r>
    </w:p>
    <w:p w14:paraId="26C844E1" w14:textId="0B47BD9A" w:rsidR="00837876" w:rsidRDefault="00837876" w:rsidP="00563386">
      <w:pPr>
        <w:pStyle w:val="Caption"/>
      </w:pPr>
      <w:bookmarkStart w:id="90" w:name="_Toc165844655"/>
      <w:r>
        <w:t xml:space="preserve">Hình </w:t>
      </w:r>
      <w:fldSimple w:instr=" SEQ Hình \* ARABIC ">
        <w:r w:rsidR="001D141D">
          <w:rPr>
            <w:noProof/>
          </w:rPr>
          <w:t>25</w:t>
        </w:r>
      </w:fldSimple>
      <w:r>
        <w:t xml:space="preserve">: Led 5mm </w:t>
      </w:r>
      <w:r w:rsidR="00F32BFF">
        <w:t>xanh</w:t>
      </w:r>
      <w:r w:rsidR="008C21E0">
        <w:t xml:space="preserve"> lục</w:t>
      </w:r>
      <w:bookmarkEnd w:id="90"/>
    </w:p>
    <w:p w14:paraId="048E76F2" w14:textId="69CA7F3C" w:rsidR="00837876" w:rsidRDefault="00837876" w:rsidP="00376662">
      <w:pPr>
        <w:pStyle w:val="Heading3"/>
        <w:jc w:val="both"/>
      </w:pPr>
      <w:bookmarkStart w:id="91" w:name="_Toc165846334"/>
      <w:r>
        <w:lastRenderedPageBreak/>
        <w:t>3.4.2</w:t>
      </w:r>
      <w:r w:rsidR="00A42538">
        <w:t xml:space="preserve"> </w:t>
      </w:r>
      <w:r>
        <w:t xml:space="preserve"> Sơ đồ mạch chi tiết</w:t>
      </w:r>
      <w:bookmarkEnd w:id="91"/>
    </w:p>
    <w:p w14:paraId="49CD0EFC" w14:textId="77777777" w:rsidR="00837876" w:rsidRDefault="00837876" w:rsidP="00563386">
      <w:pPr>
        <w:keepNext/>
        <w:jc w:val="center"/>
      </w:pPr>
      <w:r>
        <w:rPr>
          <w:noProof/>
        </w:rPr>
        <w:drawing>
          <wp:inline distT="0" distB="0" distL="0" distR="0" wp14:anchorId="531212EC" wp14:editId="36AE5DD6">
            <wp:extent cx="5732145" cy="4516235"/>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32145" cy="4516235"/>
                    </a:xfrm>
                    <a:prstGeom prst="rect">
                      <a:avLst/>
                    </a:prstGeom>
                  </pic:spPr>
                </pic:pic>
              </a:graphicData>
            </a:graphic>
          </wp:inline>
        </w:drawing>
      </w:r>
    </w:p>
    <w:p w14:paraId="52F23676" w14:textId="74FB46B2" w:rsidR="00837876" w:rsidRDefault="00837876" w:rsidP="00563386">
      <w:pPr>
        <w:pStyle w:val="Caption"/>
      </w:pPr>
      <w:bookmarkStart w:id="92" w:name="_Toc165844656"/>
      <w:r>
        <w:t xml:space="preserve">Hình </w:t>
      </w:r>
      <w:fldSimple w:instr=" SEQ Hình \* ARABIC ">
        <w:r w:rsidR="001D141D">
          <w:rPr>
            <w:noProof/>
          </w:rPr>
          <w:t>26</w:t>
        </w:r>
      </w:fldSimple>
      <w:r>
        <w:t>: Sơ đồ mạch chi tiết</w:t>
      </w:r>
      <w:bookmarkEnd w:id="92"/>
    </w:p>
    <w:p w14:paraId="2A231935" w14:textId="77777777" w:rsidR="00576CAB" w:rsidRDefault="00576CAB" w:rsidP="00D42C2F">
      <w:pPr>
        <w:keepNext/>
        <w:jc w:val="center"/>
      </w:pPr>
      <w:r>
        <w:rPr>
          <w:noProof/>
        </w:rPr>
        <w:lastRenderedPageBreak/>
        <w:drawing>
          <wp:inline distT="0" distB="0" distL="0" distR="0" wp14:anchorId="75A8CDF4" wp14:editId="061E0684">
            <wp:extent cx="5732145" cy="4024554"/>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32145" cy="4024554"/>
                    </a:xfrm>
                    <a:prstGeom prst="rect">
                      <a:avLst/>
                    </a:prstGeom>
                  </pic:spPr>
                </pic:pic>
              </a:graphicData>
            </a:graphic>
          </wp:inline>
        </w:drawing>
      </w:r>
    </w:p>
    <w:p w14:paraId="6B6E054E" w14:textId="2DAED191" w:rsidR="00576CAB" w:rsidRDefault="00576CAB" w:rsidP="00D42C2F">
      <w:pPr>
        <w:pStyle w:val="Caption"/>
      </w:pPr>
      <w:bookmarkStart w:id="93" w:name="_Toc165844657"/>
      <w:r>
        <w:t xml:space="preserve">Hình </w:t>
      </w:r>
      <w:fldSimple w:instr=" SEQ Hình \* ARABIC ">
        <w:r w:rsidR="001D141D">
          <w:rPr>
            <w:noProof/>
          </w:rPr>
          <w:t>27</w:t>
        </w:r>
      </w:fldSimple>
      <w:r>
        <w:t>: PCB 2D cho mạch</w:t>
      </w:r>
      <w:bookmarkEnd w:id="93"/>
    </w:p>
    <w:p w14:paraId="4F6B94D0" w14:textId="77777777" w:rsidR="00576CAB" w:rsidRDefault="00576CAB" w:rsidP="00D42C2F">
      <w:pPr>
        <w:keepNext/>
        <w:jc w:val="center"/>
      </w:pPr>
      <w:r>
        <w:rPr>
          <w:noProof/>
        </w:rPr>
        <w:drawing>
          <wp:inline distT="0" distB="0" distL="0" distR="0" wp14:anchorId="6A8931E5" wp14:editId="7D53C111">
            <wp:extent cx="5347955" cy="3753293"/>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357856" cy="3760242"/>
                    </a:xfrm>
                    <a:prstGeom prst="rect">
                      <a:avLst/>
                    </a:prstGeom>
                  </pic:spPr>
                </pic:pic>
              </a:graphicData>
            </a:graphic>
          </wp:inline>
        </w:drawing>
      </w:r>
    </w:p>
    <w:p w14:paraId="48C388FD" w14:textId="75504301" w:rsidR="00586738" w:rsidRPr="00D42C2F" w:rsidRDefault="00576CAB" w:rsidP="00D42C2F">
      <w:pPr>
        <w:pStyle w:val="Caption"/>
      </w:pPr>
      <w:bookmarkStart w:id="94" w:name="_Toc165844658"/>
      <w:r>
        <w:t xml:space="preserve">Hình </w:t>
      </w:r>
      <w:fldSimple w:instr=" SEQ Hình \* ARABIC ">
        <w:r w:rsidR="001D141D">
          <w:rPr>
            <w:noProof/>
          </w:rPr>
          <w:t>28</w:t>
        </w:r>
      </w:fldSimple>
      <w:r>
        <w:t>: PCB 3D của mạch</w:t>
      </w:r>
      <w:bookmarkEnd w:id="94"/>
    </w:p>
    <w:p w14:paraId="12728428" w14:textId="31D4B8D5" w:rsidR="002D130C" w:rsidRDefault="009D4236" w:rsidP="000C1E5B">
      <w:pPr>
        <w:pStyle w:val="Heading1"/>
        <w:numPr>
          <w:ilvl w:val="0"/>
          <w:numId w:val="2"/>
        </w:numPr>
        <w:jc w:val="both"/>
        <w:rPr>
          <w:rFonts w:ascii="Times New Roman" w:hAnsi="Times New Roman" w:cs="Times New Roman"/>
        </w:rPr>
      </w:pPr>
      <w:bookmarkStart w:id="95" w:name="_Toc165846335"/>
      <w:r w:rsidRPr="00634C4C">
        <w:rPr>
          <w:rFonts w:ascii="Times New Roman" w:hAnsi="Times New Roman" w:cs="Times New Roman"/>
        </w:rPr>
        <w:lastRenderedPageBreak/>
        <w:t>THI</w:t>
      </w:r>
      <w:r>
        <w:rPr>
          <w:rFonts w:ascii="Times New Roman" w:hAnsi="Times New Roman" w:cs="Times New Roman"/>
        </w:rPr>
        <w:t>Ế</w:t>
      </w:r>
      <w:r w:rsidRPr="00634C4C">
        <w:rPr>
          <w:rFonts w:ascii="Times New Roman" w:hAnsi="Times New Roman" w:cs="Times New Roman"/>
        </w:rPr>
        <w:t>T K</w:t>
      </w:r>
      <w:r>
        <w:rPr>
          <w:rFonts w:ascii="Times New Roman" w:hAnsi="Times New Roman" w:cs="Times New Roman"/>
        </w:rPr>
        <w:t>Ế</w:t>
      </w:r>
      <w:r w:rsidRPr="00634C4C">
        <w:rPr>
          <w:rFonts w:ascii="Times New Roman" w:hAnsi="Times New Roman" w:cs="Times New Roman"/>
        </w:rPr>
        <w:t xml:space="preserve"> VÀ TH</w:t>
      </w:r>
      <w:r>
        <w:rPr>
          <w:rFonts w:ascii="Times New Roman" w:hAnsi="Times New Roman" w:cs="Times New Roman"/>
        </w:rPr>
        <w:t>Ự</w:t>
      </w:r>
      <w:r w:rsidRPr="00634C4C">
        <w:rPr>
          <w:rFonts w:ascii="Times New Roman" w:hAnsi="Times New Roman" w:cs="Times New Roman"/>
        </w:rPr>
        <w:t>C HI</w:t>
      </w:r>
      <w:r>
        <w:rPr>
          <w:rFonts w:ascii="Times New Roman" w:hAnsi="Times New Roman" w:cs="Times New Roman"/>
        </w:rPr>
        <w:t>Ệ</w:t>
      </w:r>
      <w:r w:rsidRPr="00634C4C">
        <w:rPr>
          <w:rFonts w:ascii="Times New Roman" w:hAnsi="Times New Roman" w:cs="Times New Roman"/>
        </w:rPr>
        <w:t>N PH</w:t>
      </w:r>
      <w:r>
        <w:rPr>
          <w:rFonts w:ascii="Times New Roman" w:hAnsi="Times New Roman" w:cs="Times New Roman"/>
        </w:rPr>
        <w:t>Ầ</w:t>
      </w:r>
      <w:r w:rsidRPr="00634C4C">
        <w:rPr>
          <w:rFonts w:ascii="Times New Roman" w:hAnsi="Times New Roman" w:cs="Times New Roman"/>
        </w:rPr>
        <w:t>N M</w:t>
      </w:r>
      <w:r>
        <w:rPr>
          <w:rFonts w:ascii="Times New Roman" w:hAnsi="Times New Roman" w:cs="Times New Roman"/>
        </w:rPr>
        <w:t>Ề</w:t>
      </w:r>
      <w:r w:rsidRPr="00634C4C">
        <w:rPr>
          <w:rFonts w:ascii="Times New Roman" w:hAnsi="Times New Roman" w:cs="Times New Roman"/>
        </w:rPr>
        <w:t>M</w:t>
      </w:r>
      <w:bookmarkEnd w:id="95"/>
    </w:p>
    <w:p w14:paraId="12A728CB" w14:textId="0B1840C7" w:rsidR="00586738" w:rsidRDefault="00E23CED" w:rsidP="00376662">
      <w:pPr>
        <w:pStyle w:val="Heading2"/>
        <w:jc w:val="both"/>
      </w:pPr>
      <w:bookmarkStart w:id="96" w:name="_Toc165846336"/>
      <w:r>
        <w:t>4.1</w:t>
      </w:r>
      <w:r w:rsidR="00EE62F4">
        <w:t xml:space="preserve"> </w:t>
      </w:r>
      <w:r>
        <w:t xml:space="preserve"> Yêu cầu</w:t>
      </w:r>
      <w:bookmarkEnd w:id="96"/>
    </w:p>
    <w:p w14:paraId="061612AE" w14:textId="0C2FEC64" w:rsidR="008E189A" w:rsidRPr="008E189A" w:rsidRDefault="00E23CED" w:rsidP="00376662">
      <w:pPr>
        <w:pStyle w:val="Heading3"/>
        <w:jc w:val="both"/>
      </w:pPr>
      <w:bookmarkStart w:id="97" w:name="_Toc165846337"/>
      <w:r>
        <w:t>4.1.1</w:t>
      </w:r>
      <w:r w:rsidR="00EE62F4">
        <w:t xml:space="preserve"> </w:t>
      </w:r>
      <w:r>
        <w:t xml:space="preserve"> Firmware</w:t>
      </w:r>
      <w:bookmarkEnd w:id="97"/>
    </w:p>
    <w:p w14:paraId="12D50B1C" w14:textId="0DBBF0C0" w:rsidR="00E23CED" w:rsidRDefault="00E23CED" w:rsidP="00376662">
      <w:pPr>
        <w:jc w:val="both"/>
      </w:pPr>
      <w:r w:rsidRPr="00E23CED">
        <w:t>Xây dựng chương trình trên vi điều khiển ESP32 thực hiện các chức năng:</w:t>
      </w:r>
    </w:p>
    <w:p w14:paraId="7AFC0BD0" w14:textId="4E085E52" w:rsidR="00E23CED" w:rsidRDefault="00E23CED" w:rsidP="000C1E5B">
      <w:pPr>
        <w:pStyle w:val="ListParagraph"/>
        <w:numPr>
          <w:ilvl w:val="0"/>
          <w:numId w:val="35"/>
        </w:numPr>
        <w:jc w:val="both"/>
      </w:pPr>
      <w:r>
        <w:t>Thu thập vân tay từ cảm biến R307, xử lý quá trình lưu trữ và quá trình nhận dạng vân tay.</w:t>
      </w:r>
    </w:p>
    <w:p w14:paraId="0A839A15" w14:textId="1EB6C513" w:rsidR="00E23CED" w:rsidRDefault="00E23CED" w:rsidP="000C1E5B">
      <w:pPr>
        <w:pStyle w:val="ListParagraph"/>
        <w:numPr>
          <w:ilvl w:val="0"/>
          <w:numId w:val="35"/>
        </w:numPr>
        <w:jc w:val="both"/>
      </w:pPr>
      <w:r>
        <w:t>Nhận dữ liệu thông qua các topic của MQTT để thực hiện các yêu cầu liên quan đến: Điều khiển cửa tủ, thu thập vân tay để lưu trữ và so sánh.</w:t>
      </w:r>
    </w:p>
    <w:p w14:paraId="5A2AA30B" w14:textId="74277DDA" w:rsidR="00E23CED" w:rsidRDefault="00E23CED" w:rsidP="000C1E5B">
      <w:pPr>
        <w:pStyle w:val="ListParagraph"/>
        <w:numPr>
          <w:ilvl w:val="0"/>
          <w:numId w:val="35"/>
        </w:numPr>
        <w:jc w:val="both"/>
      </w:pPr>
      <w:r>
        <w:t xml:space="preserve">Điều khiển led RG để thông báo quá trình lưu trữ và </w:t>
      </w:r>
      <w:r w:rsidR="00FB7E6F">
        <w:t>so sánh</w:t>
      </w:r>
      <w:r>
        <w:t xml:space="preserve"> vân tay (led sáng màu xanh</w:t>
      </w:r>
      <w:r w:rsidR="00FB7E6F">
        <w:t>, bình thường led sáng màu đỏ</w:t>
      </w:r>
      <w:r>
        <w:t>).</w:t>
      </w:r>
    </w:p>
    <w:p w14:paraId="0FE9DD5A" w14:textId="6D4AC33B" w:rsidR="00E23CED" w:rsidRDefault="00E23CED" w:rsidP="000C1E5B">
      <w:pPr>
        <w:pStyle w:val="ListParagraph"/>
        <w:numPr>
          <w:ilvl w:val="0"/>
          <w:numId w:val="35"/>
        </w:numPr>
        <w:jc w:val="both"/>
      </w:pPr>
      <w:r>
        <w:t xml:space="preserve">Điều khiển trạng thái của tủ thông qua trạng thái của 7 led (sáng là cửa đã </w:t>
      </w:r>
      <w:r w:rsidR="00A139FC">
        <w:t>có người sử dụng</w:t>
      </w:r>
      <w:r>
        <w:t>).</w:t>
      </w:r>
    </w:p>
    <w:p w14:paraId="36161231" w14:textId="3CCAC9AC" w:rsidR="00E23CED" w:rsidRDefault="00E23CED" w:rsidP="00376662">
      <w:pPr>
        <w:jc w:val="both"/>
      </w:pPr>
      <w:r>
        <w:t xml:space="preserve">Xây dựng </w:t>
      </w:r>
      <w:r w:rsidRPr="00E23CED">
        <w:t>chương trình trên vi điều khiển ESP32</w:t>
      </w:r>
      <w:r>
        <w:t>-CAM</w:t>
      </w:r>
      <w:r w:rsidRPr="00E23CED">
        <w:t xml:space="preserve"> thực hiện các chức năng</w:t>
      </w:r>
      <w:r>
        <w:t>:</w:t>
      </w:r>
    </w:p>
    <w:p w14:paraId="261539CA" w14:textId="555AC52A" w:rsidR="00E23CED" w:rsidRDefault="00E23CED" w:rsidP="000C1E5B">
      <w:pPr>
        <w:pStyle w:val="ListParagraph"/>
        <w:numPr>
          <w:ilvl w:val="0"/>
          <w:numId w:val="36"/>
        </w:numPr>
        <w:jc w:val="both"/>
      </w:pPr>
      <w:r w:rsidRPr="00E23CED">
        <w:t xml:space="preserve">Nhận dữ liệu thông qua </w:t>
      </w:r>
      <w:r w:rsidR="009146BC">
        <w:t>đăng ký</w:t>
      </w:r>
      <w:r w:rsidRPr="00E23CED">
        <w:t xml:space="preserve"> topic của MQTT để thực hiện yêu cầu liên quan đến</w:t>
      </w:r>
      <w:r w:rsidR="009146BC">
        <w:t xml:space="preserve"> k</w:t>
      </w:r>
      <w:r w:rsidR="000104D4">
        <w:t>ết thúc quá trình gửi hình ảnh thông qua websocket</w:t>
      </w:r>
      <w:r w:rsidR="005E69B0">
        <w:t>.</w:t>
      </w:r>
    </w:p>
    <w:p w14:paraId="38FDDF96" w14:textId="4C3AE0B6" w:rsidR="00E23CED" w:rsidRDefault="005E69B0" w:rsidP="000C1E5B">
      <w:pPr>
        <w:pStyle w:val="ListParagraph"/>
        <w:numPr>
          <w:ilvl w:val="0"/>
          <w:numId w:val="36"/>
        </w:numPr>
        <w:jc w:val="both"/>
      </w:pPr>
      <w:r>
        <w:t xml:space="preserve">Lấy hình ảnh từ camera OV2640, chuyển sang định dạng base64 rồi gửi </w:t>
      </w:r>
      <w:r w:rsidR="009146BC">
        <w:t>đến frontend</w:t>
      </w:r>
      <w:r>
        <w:t xml:space="preserve"> thông qua</w:t>
      </w:r>
      <w:r w:rsidR="00443BDD">
        <w:t xml:space="preserve"> giao thức</w:t>
      </w:r>
      <w:r>
        <w:t xml:space="preserve"> websocket.</w:t>
      </w:r>
    </w:p>
    <w:p w14:paraId="78C0E6E6" w14:textId="06010DDF" w:rsidR="007E2761" w:rsidRDefault="005E69B0" w:rsidP="00376662">
      <w:pPr>
        <w:pStyle w:val="Heading3"/>
        <w:jc w:val="both"/>
      </w:pPr>
      <w:bookmarkStart w:id="98" w:name="_Toc165846338"/>
      <w:r>
        <w:t>4.1.2</w:t>
      </w:r>
      <w:r w:rsidR="00BB63B0">
        <w:t xml:space="preserve"> </w:t>
      </w:r>
      <w:r>
        <w:t xml:space="preserve"> Software</w:t>
      </w:r>
      <w:bookmarkEnd w:id="98"/>
    </w:p>
    <w:p w14:paraId="44612B0C" w14:textId="585687A7" w:rsidR="005E69B0" w:rsidRDefault="007E2761" w:rsidP="00376662">
      <w:pPr>
        <w:jc w:val="both"/>
      </w:pPr>
      <w:r>
        <w:t xml:space="preserve">Xây dựng 1 ứng dụng web với </w:t>
      </w:r>
      <w:r w:rsidRPr="007E2761">
        <w:t>frontend, backend và database</w:t>
      </w:r>
      <w:r w:rsidR="00F64FBC">
        <w:t xml:space="preserve"> thực hiện các chức năng</w:t>
      </w:r>
      <w:r>
        <w:t>:</w:t>
      </w:r>
    </w:p>
    <w:p w14:paraId="05080A67" w14:textId="1F8B2312" w:rsidR="007E2761" w:rsidRDefault="007E2761" w:rsidP="000C1E5B">
      <w:pPr>
        <w:pStyle w:val="ListParagraph"/>
        <w:numPr>
          <w:ilvl w:val="0"/>
          <w:numId w:val="37"/>
        </w:numPr>
        <w:jc w:val="both"/>
      </w:pPr>
      <w:r>
        <w:t>Cho phép người dùng lựa chọn gửi đồ, lấy đồ thông qua các nút nhấn.</w:t>
      </w:r>
    </w:p>
    <w:p w14:paraId="37CD2E2D" w14:textId="4716B2AA" w:rsidR="007E2761" w:rsidRDefault="007E2761" w:rsidP="000C1E5B">
      <w:pPr>
        <w:pStyle w:val="ListParagraph"/>
        <w:numPr>
          <w:ilvl w:val="0"/>
          <w:numId w:val="37"/>
        </w:numPr>
        <w:jc w:val="both"/>
      </w:pPr>
      <w:r>
        <w:t>Có thể trở về trang chủ khi người dùng không muốn thao tác nữa.</w:t>
      </w:r>
    </w:p>
    <w:p w14:paraId="1EBECCD6" w14:textId="26E48BAE" w:rsidR="007E2761" w:rsidRDefault="007E2761" w:rsidP="000C1E5B">
      <w:pPr>
        <w:pStyle w:val="ListParagraph"/>
        <w:numPr>
          <w:ilvl w:val="0"/>
          <w:numId w:val="37"/>
        </w:numPr>
        <w:jc w:val="both"/>
      </w:pPr>
      <w:r>
        <w:t>Hiển thị các thông báo cho người dùng biết về các quá trình đang xử lý phía backend và vi điều khiển.</w:t>
      </w:r>
    </w:p>
    <w:p w14:paraId="7827B079" w14:textId="63417E44" w:rsidR="007E2761" w:rsidRPr="005E69B0" w:rsidRDefault="007E2761" w:rsidP="00376662">
      <w:pPr>
        <w:pStyle w:val="Heading2"/>
        <w:jc w:val="both"/>
      </w:pPr>
      <w:bookmarkStart w:id="99" w:name="_Toc165846339"/>
      <w:r>
        <w:t>4.2</w:t>
      </w:r>
      <w:r w:rsidR="007D123A">
        <w:t xml:space="preserve"> </w:t>
      </w:r>
      <w:r>
        <w:t xml:space="preserve"> Phân tích</w:t>
      </w:r>
      <w:bookmarkEnd w:id="99"/>
    </w:p>
    <w:p w14:paraId="43B60D0B" w14:textId="2DBAF921" w:rsidR="00E23CED" w:rsidRDefault="007E2761" w:rsidP="00376662">
      <w:pPr>
        <w:pStyle w:val="Heading3"/>
        <w:jc w:val="both"/>
      </w:pPr>
      <w:bookmarkStart w:id="100" w:name="_Toc165846340"/>
      <w:r>
        <w:t>4.2.1</w:t>
      </w:r>
      <w:r w:rsidR="007D123A">
        <w:t xml:space="preserve"> </w:t>
      </w:r>
      <w:r>
        <w:t xml:space="preserve"> Firmware</w:t>
      </w:r>
      <w:bookmarkEnd w:id="100"/>
    </w:p>
    <w:p w14:paraId="454BB18A" w14:textId="4240E3A8" w:rsidR="00F4576B" w:rsidRDefault="00F64FBC" w:rsidP="00376662">
      <w:pPr>
        <w:jc w:val="both"/>
      </w:pPr>
      <w:r>
        <w:t>Để thực hiện được yêu cầu đặt ra, cần chia chương trình thành các tác vụ nhỏ và lập lịch để thực hiện (sử dụng hệ điều hành thời gian thực FreeRTOS).</w:t>
      </w:r>
    </w:p>
    <w:p w14:paraId="49F53A26" w14:textId="193599C5" w:rsidR="006D2D38" w:rsidRDefault="00F64FBC" w:rsidP="00376662">
      <w:pPr>
        <w:pStyle w:val="Heading3"/>
        <w:jc w:val="both"/>
      </w:pPr>
      <w:bookmarkStart w:id="101" w:name="_Toc165846341"/>
      <w:r>
        <w:t>4.2.2</w:t>
      </w:r>
      <w:r w:rsidR="003C6C84">
        <w:t xml:space="preserve"> </w:t>
      </w:r>
      <w:r>
        <w:t xml:space="preserve"> </w:t>
      </w:r>
      <w:r w:rsidR="00ED2B75">
        <w:t>Software</w:t>
      </w:r>
      <w:bookmarkEnd w:id="101"/>
    </w:p>
    <w:p w14:paraId="4DAB2546" w14:textId="77777777" w:rsidR="00F64FBC" w:rsidRDefault="00F64FBC" w:rsidP="00376662">
      <w:pPr>
        <w:jc w:val="both"/>
      </w:pPr>
      <w:r>
        <w:t xml:space="preserve">Để thực hiện các yêu cầu đặt ra, em đã sử dụng các thành phần bao gồm: </w:t>
      </w:r>
    </w:p>
    <w:p w14:paraId="7C75E870" w14:textId="4DB9F70D" w:rsidR="00ED2B75" w:rsidRDefault="003515CD" w:rsidP="000C1E5B">
      <w:pPr>
        <w:pStyle w:val="ListParagraph"/>
        <w:numPr>
          <w:ilvl w:val="0"/>
          <w:numId w:val="38"/>
        </w:numPr>
        <w:jc w:val="both"/>
      </w:pPr>
      <w:r>
        <w:lastRenderedPageBreak/>
        <w:t>Frontend:</w:t>
      </w:r>
      <w:r w:rsidR="003B63F8">
        <w:t xml:space="preserve"> Em</w:t>
      </w:r>
      <w:r w:rsidR="0056134E">
        <w:t xml:space="preserve"> viết</w:t>
      </w:r>
      <w:r w:rsidR="003B63F8">
        <w:t xml:space="preserve"> </w:t>
      </w:r>
      <w:r w:rsidR="004F5F6C">
        <w:t>code</w:t>
      </w:r>
      <w:r w:rsidR="003B63F8">
        <w:t xml:space="preserve"> bằng ngôn ngữ</w:t>
      </w:r>
      <w:r>
        <w:t xml:space="preserve"> </w:t>
      </w:r>
      <w:r w:rsidR="00F64FBC">
        <w:t>HTML, CSS, JavaScript để tạo ra giao diện người dùng và thực hiện các yêu cầu liên quan đến các lựa chọn của người dùng.</w:t>
      </w:r>
    </w:p>
    <w:p w14:paraId="0D297322" w14:textId="6A869901" w:rsidR="00ED2B75" w:rsidRDefault="003B63F8" w:rsidP="000C1E5B">
      <w:pPr>
        <w:pStyle w:val="ListParagraph"/>
        <w:numPr>
          <w:ilvl w:val="0"/>
          <w:numId w:val="38"/>
        </w:numPr>
        <w:jc w:val="both"/>
      </w:pPr>
      <w:r>
        <w:t>Backend: Em</w:t>
      </w:r>
      <w:r w:rsidR="0056134E">
        <w:t xml:space="preserve"> viết</w:t>
      </w:r>
      <w:r>
        <w:t xml:space="preserve"> </w:t>
      </w:r>
      <w:r w:rsidR="004F5F6C">
        <w:t>code</w:t>
      </w:r>
      <w:r>
        <w:t xml:space="preserve"> bằng ngôn ngữ</w:t>
      </w:r>
      <w:r w:rsidR="00ED2B75">
        <w:t xml:space="preserve"> </w:t>
      </w:r>
      <w:r w:rsidR="0056134E">
        <w:t>P</w:t>
      </w:r>
      <w:r w:rsidR="00ED2B75">
        <w:t>ython</w:t>
      </w:r>
      <w:r>
        <w:t xml:space="preserve"> để thực hiện nhiệm vụ</w:t>
      </w:r>
      <w:r w:rsidR="00ED2B75">
        <w:t xml:space="preserve"> </w:t>
      </w:r>
      <w:r>
        <w:t>t</w:t>
      </w:r>
      <w:r w:rsidR="00ED2B75">
        <w:t>ương tác với database, so sánh 2 hình ảnh chứa khuôn mặt.</w:t>
      </w:r>
    </w:p>
    <w:p w14:paraId="6E8A91E2" w14:textId="189C1653" w:rsidR="002F202A" w:rsidRDefault="002F202A" w:rsidP="000C1E5B">
      <w:pPr>
        <w:pStyle w:val="ListParagraph"/>
        <w:numPr>
          <w:ilvl w:val="0"/>
          <w:numId w:val="38"/>
        </w:numPr>
      </w:pPr>
      <w:r w:rsidRPr="002F202A">
        <w:t xml:space="preserve">MongoDB database: </w:t>
      </w:r>
      <w:r w:rsidR="004F5F6C">
        <w:t>Đ</w:t>
      </w:r>
      <w:r w:rsidRPr="002F202A">
        <w:t>ể lưu trữ các dữ liệu liên quan đến hình ảnh.</w:t>
      </w:r>
    </w:p>
    <w:p w14:paraId="66FD7F59" w14:textId="0D02B772" w:rsidR="00020BE9" w:rsidRDefault="00B12EF3" w:rsidP="00376662">
      <w:pPr>
        <w:pStyle w:val="Heading2"/>
        <w:jc w:val="both"/>
      </w:pPr>
      <w:bookmarkStart w:id="102" w:name="_Toc165846342"/>
      <w:r>
        <w:t>4.3</w:t>
      </w:r>
      <w:r w:rsidR="003954F2">
        <w:t xml:space="preserve"> </w:t>
      </w:r>
      <w:r>
        <w:t xml:space="preserve"> Thực hiện</w:t>
      </w:r>
      <w:bookmarkEnd w:id="102"/>
    </w:p>
    <w:p w14:paraId="747B38F8" w14:textId="77777777" w:rsidR="00393B22" w:rsidRDefault="007779CB" w:rsidP="00376662">
      <w:pPr>
        <w:pStyle w:val="Heading3"/>
        <w:jc w:val="both"/>
      </w:pPr>
      <w:bookmarkStart w:id="103" w:name="_Toc165846343"/>
      <w:r>
        <w:t>4.3.1</w:t>
      </w:r>
      <w:r w:rsidR="003954F2">
        <w:t xml:space="preserve"> </w:t>
      </w:r>
      <w:r>
        <w:t xml:space="preserve"> Sơ đồ</w:t>
      </w:r>
      <w:r w:rsidR="0078069B">
        <w:t xml:space="preserve"> t</w:t>
      </w:r>
      <w:r w:rsidR="00354BC2">
        <w:t>uần</w:t>
      </w:r>
      <w:r w:rsidR="0078069B">
        <w:t xml:space="preserve"> tự</w:t>
      </w:r>
      <w:r w:rsidR="00393B22">
        <w:t xml:space="preserve"> của hệ thống</w:t>
      </w:r>
      <w:bookmarkEnd w:id="103"/>
    </w:p>
    <w:p w14:paraId="24208F92" w14:textId="0C911ACA" w:rsidR="00040370" w:rsidRDefault="00393B22" w:rsidP="00393B22">
      <w:pPr>
        <w:pStyle w:val="Heading4"/>
      </w:pPr>
      <w:r>
        <w:t xml:space="preserve">4.3.1.1 </w:t>
      </w:r>
      <w:r w:rsidR="00B368A0">
        <w:t xml:space="preserve"> </w:t>
      </w:r>
      <w:r>
        <w:t xml:space="preserve">Sơ đồ tuần tự </w:t>
      </w:r>
      <w:r w:rsidR="007779CB">
        <w:t>của quá trình khởi tạo hệ thống</w:t>
      </w:r>
    </w:p>
    <w:p w14:paraId="4A54C887" w14:textId="77777777" w:rsidR="007779CB" w:rsidRDefault="007779CB" w:rsidP="00B368A0">
      <w:pPr>
        <w:keepNext/>
        <w:jc w:val="center"/>
      </w:pPr>
      <w:r>
        <w:rPr>
          <w:noProof/>
        </w:rPr>
        <w:drawing>
          <wp:inline distT="0" distB="0" distL="0" distR="0" wp14:anchorId="0BBFCB93" wp14:editId="4C610146">
            <wp:extent cx="5415901" cy="255999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nit.png"/>
                    <pic:cNvPicPr/>
                  </pic:nvPicPr>
                  <pic:blipFill>
                    <a:blip r:embed="rId45">
                      <a:extLst>
                        <a:ext uri="{28A0092B-C50C-407E-A947-70E740481C1C}">
                          <a14:useLocalDpi xmlns:a14="http://schemas.microsoft.com/office/drawing/2010/main" val="0"/>
                        </a:ext>
                      </a:extLst>
                    </a:blip>
                    <a:stretch>
                      <a:fillRect/>
                    </a:stretch>
                  </pic:blipFill>
                  <pic:spPr>
                    <a:xfrm>
                      <a:off x="0" y="0"/>
                      <a:ext cx="5415901" cy="2559993"/>
                    </a:xfrm>
                    <a:prstGeom prst="rect">
                      <a:avLst/>
                    </a:prstGeom>
                  </pic:spPr>
                </pic:pic>
              </a:graphicData>
            </a:graphic>
          </wp:inline>
        </w:drawing>
      </w:r>
    </w:p>
    <w:p w14:paraId="319DC2E1" w14:textId="6BF1AD08" w:rsidR="007779CB" w:rsidRDefault="007779CB" w:rsidP="00B368A0">
      <w:pPr>
        <w:pStyle w:val="Caption"/>
      </w:pPr>
      <w:bookmarkStart w:id="104" w:name="_Toc165844659"/>
      <w:r>
        <w:t xml:space="preserve">Hình </w:t>
      </w:r>
      <w:fldSimple w:instr=" SEQ Hình \* ARABIC ">
        <w:r w:rsidR="001D141D">
          <w:rPr>
            <w:noProof/>
          </w:rPr>
          <w:t>29</w:t>
        </w:r>
      </w:fldSimple>
      <w:r>
        <w:t>: Sơ đồ trình tự</w:t>
      </w:r>
      <w:r w:rsidRPr="00F01E83">
        <w:t xml:space="preserve"> của quá trình khởi tạo hệ thống</w:t>
      </w:r>
      <w:bookmarkEnd w:id="104"/>
    </w:p>
    <w:p w14:paraId="0C49F16E" w14:textId="3A36317E" w:rsidR="007779CB" w:rsidRPr="00930C99" w:rsidRDefault="007779CB" w:rsidP="00376662">
      <w:pPr>
        <w:jc w:val="both"/>
        <w:rPr>
          <w:b/>
        </w:rPr>
      </w:pPr>
      <w:r w:rsidRPr="00930C99">
        <w:rPr>
          <w:b/>
        </w:rPr>
        <w:t>Quá trình khởi tạo của hệ thống:</w:t>
      </w:r>
    </w:p>
    <w:p w14:paraId="4C157FEC" w14:textId="3E3D04D4" w:rsidR="00E27408" w:rsidRDefault="00930C99" w:rsidP="00376662">
      <w:pPr>
        <w:jc w:val="both"/>
      </w:pPr>
      <w:r>
        <w:t xml:space="preserve">Bước 1: Khi cấp nguồn cho phần cứng, ESP32-CAM và ESP32 sẽ được thực thi song song. </w:t>
      </w:r>
      <w:r w:rsidR="00E6255B">
        <w:t>ESP32-CAM sẽ tạo websock</w:t>
      </w:r>
      <w:r w:rsidR="0078069B">
        <w:t>et server trên nó.</w:t>
      </w:r>
    </w:p>
    <w:p w14:paraId="14131654" w14:textId="5DB4C0BD" w:rsidR="00930C99" w:rsidRDefault="00930C99" w:rsidP="00376662">
      <w:pPr>
        <w:jc w:val="both"/>
      </w:pPr>
      <w:r>
        <w:t xml:space="preserve">Bước 2: </w:t>
      </w:r>
      <w:r w:rsidR="004B2F88">
        <w:t>Chạy frontend của ứng dụng web</w:t>
      </w:r>
      <w:r>
        <w:t>.</w:t>
      </w:r>
    </w:p>
    <w:p w14:paraId="3ED238AC" w14:textId="16E54BCF" w:rsidR="00930C99" w:rsidRDefault="00930C99" w:rsidP="00376662">
      <w:pPr>
        <w:jc w:val="both"/>
      </w:pPr>
      <w:r>
        <w:t>Bước 3: Nhập địa chỉ IP của ESP32-CAM ở phần giao diện</w:t>
      </w:r>
      <w:r w:rsidR="0078069B">
        <w:t xml:space="preserve"> </w:t>
      </w:r>
      <w:r>
        <w:t>(xem</w:t>
      </w:r>
      <w:r w:rsidR="0078069B">
        <w:t xml:space="preserve"> IP</w:t>
      </w:r>
      <w:r>
        <w:t xml:space="preserve"> trong ESP-IDF monitor khi chạy ESP32-CA</w:t>
      </w:r>
      <w:r w:rsidR="0078069B">
        <w:t>M</w:t>
      </w:r>
      <w:r>
        <w:t xml:space="preserve">). Dựa vào địa chỉ IP, </w:t>
      </w:r>
      <w:r w:rsidR="004B2F88">
        <w:t xml:space="preserve">nó </w:t>
      </w:r>
      <w:r>
        <w:t xml:space="preserve">sẽ tiến hành kết nối đến websocket server được tạo </w:t>
      </w:r>
      <w:r w:rsidR="00075221">
        <w:t>trên thiết bị có địa chỉ IP này.</w:t>
      </w:r>
    </w:p>
    <w:p w14:paraId="79AA72B4" w14:textId="0BCE52FC" w:rsidR="00075221" w:rsidRDefault="00075221" w:rsidP="00376662">
      <w:pPr>
        <w:jc w:val="both"/>
      </w:pPr>
      <w:r>
        <w:t xml:space="preserve">Bước </w:t>
      </w:r>
      <w:r w:rsidR="004B2F88">
        <w:t>4</w:t>
      </w:r>
      <w:r>
        <w:t xml:space="preserve">: Chạy </w:t>
      </w:r>
      <w:r w:rsidR="004B2F88">
        <w:t>backend</w:t>
      </w:r>
      <w:r>
        <w:t xml:space="preserve"> để tiến hành kết nối đến database, sau đó tải hình ảnh từ database vào trong thư mục định sẵn</w:t>
      </w:r>
      <w:r w:rsidR="0050646A">
        <w:t xml:space="preserve"> (để so sánh khi có yêu cầu)</w:t>
      </w:r>
      <w:r>
        <w:t>.</w:t>
      </w:r>
    </w:p>
    <w:p w14:paraId="47E6EE95" w14:textId="761C2017" w:rsidR="007779CB" w:rsidRDefault="0050646A" w:rsidP="00376662">
      <w:pPr>
        <w:jc w:val="both"/>
      </w:pPr>
      <w:r>
        <w:lastRenderedPageBreak/>
        <w:t xml:space="preserve">Bước </w:t>
      </w:r>
      <w:r w:rsidR="004B2F88">
        <w:t>5</w:t>
      </w:r>
      <w:r>
        <w:t xml:space="preserve">: </w:t>
      </w:r>
      <w:r w:rsidR="004B2F88">
        <w:t xml:space="preserve">Backend </w:t>
      </w:r>
      <w:r>
        <w:t xml:space="preserve">sẽ dựa trên hình ảnh được tải về từ database để gửi id các hình ảnh đến ESP32 để ESP32 tiến hành </w:t>
      </w:r>
      <w:r w:rsidR="00850613">
        <w:t xml:space="preserve">cập nhật trạng thái led của các tủ. Gửi số ô tủ còn trống đến </w:t>
      </w:r>
      <w:r w:rsidR="004B2F88">
        <w:t>frontend</w:t>
      </w:r>
      <w:r w:rsidR="00850613">
        <w:t xml:space="preserve"> để cập nhật số ô tủ trống. </w:t>
      </w:r>
      <w:r w:rsidR="0078069B">
        <w:t>Mọi thứ đ</w:t>
      </w:r>
      <w:r w:rsidR="00850613">
        <w:t>ều</w:t>
      </w:r>
      <w:r w:rsidR="0078069B">
        <w:t xml:space="preserve"> được</w:t>
      </w:r>
      <w:r w:rsidR="00850613">
        <w:t xml:space="preserve"> gửi thông qua giao thức MQTT.</w:t>
      </w:r>
    </w:p>
    <w:p w14:paraId="797AED25" w14:textId="18546E1F" w:rsidR="00850613" w:rsidRDefault="00850613" w:rsidP="00376662">
      <w:pPr>
        <w:jc w:val="both"/>
      </w:pPr>
      <w:r>
        <w:t xml:space="preserve">Bước </w:t>
      </w:r>
      <w:r w:rsidR="00034A19">
        <w:t>6</w:t>
      </w:r>
      <w:r>
        <w:t xml:space="preserve">: ESP32 sau khi nhận được message sẽ </w:t>
      </w:r>
      <w:r w:rsidR="0078069B">
        <w:t>cập nhật led tủ</w:t>
      </w:r>
      <w:r>
        <w:t>. Front</w:t>
      </w:r>
      <w:r w:rsidR="00844CB8">
        <w:t>e</w:t>
      </w:r>
      <w:r>
        <w:t>nd hiển thị các nút GỬI ĐỒ và/hoặc LẤY ĐỒ để người dùng có thể bắt đầu tương tác với hệ thống.</w:t>
      </w:r>
    </w:p>
    <w:p w14:paraId="5A370CA3" w14:textId="028810BA" w:rsidR="0078069B" w:rsidRDefault="0078069B" w:rsidP="002076AF">
      <w:pPr>
        <w:pStyle w:val="Heading4"/>
      </w:pPr>
      <w:r>
        <w:t>4.3.</w:t>
      </w:r>
      <w:r w:rsidR="002076AF">
        <w:t>1.2</w:t>
      </w:r>
      <w:r w:rsidR="00735D78">
        <w:t xml:space="preserve"> </w:t>
      </w:r>
      <w:r>
        <w:t xml:space="preserve"> Sơ đồ t</w:t>
      </w:r>
      <w:r w:rsidR="00354BC2">
        <w:t>uần</w:t>
      </w:r>
      <w:r>
        <w:t xml:space="preserve"> tự của quá trình</w:t>
      </w:r>
      <w:r w:rsidR="00354BC2">
        <w:t xml:space="preserve"> diễn ra sau khi</w:t>
      </w:r>
      <w:r>
        <w:t xml:space="preserve"> nhấn nút GỬI ĐỒ</w:t>
      </w:r>
    </w:p>
    <w:p w14:paraId="75D02204" w14:textId="77777777" w:rsidR="0078069B" w:rsidRDefault="0078069B" w:rsidP="00FB220C">
      <w:pPr>
        <w:keepNext/>
        <w:jc w:val="center"/>
      </w:pPr>
      <w:r>
        <w:rPr>
          <w:noProof/>
        </w:rPr>
        <w:drawing>
          <wp:inline distT="0" distB="0" distL="0" distR="0" wp14:anchorId="7DCDF1AB" wp14:editId="15F32AE5">
            <wp:extent cx="5845579" cy="4379678"/>
            <wp:effectExtent l="0" t="0" r="317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uido.png"/>
                    <pic:cNvPicPr/>
                  </pic:nvPicPr>
                  <pic:blipFill>
                    <a:blip r:embed="rId46">
                      <a:extLst>
                        <a:ext uri="{28A0092B-C50C-407E-A947-70E740481C1C}">
                          <a14:useLocalDpi xmlns:a14="http://schemas.microsoft.com/office/drawing/2010/main" val="0"/>
                        </a:ext>
                      </a:extLst>
                    </a:blip>
                    <a:stretch>
                      <a:fillRect/>
                    </a:stretch>
                  </pic:blipFill>
                  <pic:spPr>
                    <a:xfrm>
                      <a:off x="0" y="0"/>
                      <a:ext cx="5845579" cy="4379678"/>
                    </a:xfrm>
                    <a:prstGeom prst="rect">
                      <a:avLst/>
                    </a:prstGeom>
                  </pic:spPr>
                </pic:pic>
              </a:graphicData>
            </a:graphic>
          </wp:inline>
        </w:drawing>
      </w:r>
    </w:p>
    <w:p w14:paraId="02646781" w14:textId="35E1D710" w:rsidR="0078069B" w:rsidRDefault="0078069B" w:rsidP="00FB220C">
      <w:pPr>
        <w:pStyle w:val="Caption"/>
      </w:pPr>
      <w:bookmarkStart w:id="105" w:name="_Toc165844660"/>
      <w:r>
        <w:t xml:space="preserve">Hình </w:t>
      </w:r>
      <w:fldSimple w:instr=" SEQ Hình \* ARABIC ">
        <w:r w:rsidR="001D141D">
          <w:rPr>
            <w:noProof/>
          </w:rPr>
          <w:t>30</w:t>
        </w:r>
      </w:fldSimple>
      <w:r>
        <w:t xml:space="preserve">: </w:t>
      </w:r>
      <w:r w:rsidRPr="0078069B">
        <w:t>Sơ đồ trình tự của quá trình</w:t>
      </w:r>
      <w:r w:rsidR="00354BC2">
        <w:t xml:space="preserve"> diễn ra sau khi</w:t>
      </w:r>
      <w:r w:rsidRPr="0078069B">
        <w:t xml:space="preserve"> nhấn nút GỬI ĐỒ</w:t>
      </w:r>
      <w:bookmarkEnd w:id="105"/>
    </w:p>
    <w:p w14:paraId="1DFC4461" w14:textId="1FB48719" w:rsidR="00850613" w:rsidRPr="00354BC2" w:rsidRDefault="00354BC2" w:rsidP="00376662">
      <w:pPr>
        <w:jc w:val="both"/>
        <w:rPr>
          <w:b/>
        </w:rPr>
      </w:pPr>
      <w:r w:rsidRPr="00354BC2">
        <w:rPr>
          <w:b/>
        </w:rPr>
        <w:t>Quá trình diễn ra sau nhấn nút GỬI ĐỒ:</w:t>
      </w:r>
    </w:p>
    <w:p w14:paraId="6BAF9083" w14:textId="105D7C0B" w:rsidR="00354BC2" w:rsidRDefault="00354BC2" w:rsidP="00376662">
      <w:pPr>
        <w:jc w:val="both"/>
      </w:pPr>
      <w:r>
        <w:t xml:space="preserve">Bước 1: Khi nhấn nút GỬI ĐỒ, </w:t>
      </w:r>
      <w:r w:rsidR="001A7141">
        <w:t>frontend</w:t>
      </w:r>
      <w:r>
        <w:t xml:space="preserve"> sẽ gửi một thông báo “capture” đến ESP32-CAM thông qua websocket.</w:t>
      </w:r>
    </w:p>
    <w:p w14:paraId="26BDB9ED" w14:textId="183DEEEB" w:rsidR="00354BC2" w:rsidRDefault="00354BC2" w:rsidP="00376662">
      <w:pPr>
        <w:jc w:val="both"/>
      </w:pPr>
      <w:r>
        <w:t xml:space="preserve">Bước 2: ESP32-CAM nhận được thông báo “capture” sẽ tiến hành lấy hình ảnh từ camera tích hợp và gửi đến </w:t>
      </w:r>
      <w:r w:rsidR="001A7141">
        <w:t>frontend</w:t>
      </w:r>
      <w:r>
        <w:t xml:space="preserve"> </w:t>
      </w:r>
      <w:r w:rsidR="00D73F06">
        <w:t>thông qua websocket.</w:t>
      </w:r>
    </w:p>
    <w:p w14:paraId="029AD7CF" w14:textId="2702CBC6" w:rsidR="00D73F06" w:rsidRDefault="00D73F06" w:rsidP="00376662">
      <w:pPr>
        <w:jc w:val="both"/>
      </w:pPr>
      <w:r>
        <w:t xml:space="preserve">Bước 3: </w:t>
      </w:r>
      <w:r w:rsidR="004E774D">
        <w:t>Frontend</w:t>
      </w:r>
      <w:r>
        <w:t xml:space="preserve"> nhận hình ảnh</w:t>
      </w:r>
      <w:r w:rsidR="004A4224">
        <w:t>,</w:t>
      </w:r>
      <w:r>
        <w:t xml:space="preserve"> tiến hành nhận dạng khuôn mặt</w:t>
      </w:r>
      <w:r w:rsidR="004A4224">
        <w:t xml:space="preserve"> và hiển thị ra </w:t>
      </w:r>
      <w:r w:rsidR="00370490">
        <w:t>giao diện</w:t>
      </w:r>
      <w:r>
        <w:t>.</w:t>
      </w:r>
    </w:p>
    <w:p w14:paraId="0285B023" w14:textId="7A9C8F73" w:rsidR="00D73F06" w:rsidRDefault="00D73F06" w:rsidP="00376662">
      <w:pPr>
        <w:jc w:val="both"/>
      </w:pPr>
      <w:r>
        <w:lastRenderedPageBreak/>
        <w:t xml:space="preserve">Các bước từ bước 2 đến bước </w:t>
      </w:r>
      <w:r w:rsidR="00C07655">
        <w:t>3</w:t>
      </w:r>
      <w:r>
        <w:t xml:space="preserve"> sẽ lặp lại liên tục đến khi nào nhận dạng được 10 khuôn mặt trong 10 bức hình liên tiếp.</w:t>
      </w:r>
    </w:p>
    <w:p w14:paraId="78A1EF90" w14:textId="7A077522" w:rsidR="00D73F06" w:rsidRDefault="00D73F06" w:rsidP="00376662">
      <w:pPr>
        <w:jc w:val="both"/>
      </w:pPr>
      <w:r>
        <w:t xml:space="preserve">Bước </w:t>
      </w:r>
      <w:r w:rsidR="00C17886">
        <w:t>4</w:t>
      </w:r>
      <w:r>
        <w:t xml:space="preserve">: Sau khi nhận dạng được 10 khuôn mặt liên tiếp, </w:t>
      </w:r>
      <w:r w:rsidR="0000347E">
        <w:t>frontend</w:t>
      </w:r>
      <w:r>
        <w:t xml:space="preserve"> sẽ gửi thông báo dừng capture đến ESP32-CAM thông qua MQTT. ESP32-CAM sẽ dừng quá trình gửi hình ảnh.</w:t>
      </w:r>
    </w:p>
    <w:p w14:paraId="478F67DE" w14:textId="2B498A36" w:rsidR="00D73F06" w:rsidRDefault="00D73F06" w:rsidP="00376662">
      <w:pPr>
        <w:jc w:val="both"/>
      </w:pPr>
      <w:r>
        <w:t xml:space="preserve">Bước </w:t>
      </w:r>
      <w:r w:rsidR="004E524E">
        <w:t>5</w:t>
      </w:r>
      <w:r>
        <w:t xml:space="preserve">: </w:t>
      </w:r>
      <w:r w:rsidR="00C61B31">
        <w:t>Frontend</w:t>
      </w:r>
      <w:r>
        <w:t xml:space="preserve"> sẽ tiến hành tải xuống hình ảnh (thư mục tải xuống đã được cài đặt sẵn </w:t>
      </w:r>
      <w:r w:rsidR="00C516E7">
        <w:t>trong</w:t>
      </w:r>
      <w:r>
        <w:t xml:space="preserve"> web browser</w:t>
      </w:r>
      <w:r w:rsidR="004F4185">
        <w:t xml:space="preserve"> – </w:t>
      </w:r>
      <w:r w:rsidR="00A45026">
        <w:t>thư mục</w:t>
      </w:r>
      <w:r w:rsidR="004F4185">
        <w:t xml:space="preserve"> download</w:t>
      </w:r>
      <w:r>
        <w:t>).</w:t>
      </w:r>
    </w:p>
    <w:p w14:paraId="31147DAB" w14:textId="4708F040" w:rsidR="00D73F06" w:rsidRDefault="00D73F06" w:rsidP="00376662">
      <w:pPr>
        <w:jc w:val="both"/>
      </w:pPr>
      <w:r>
        <w:t xml:space="preserve">Bước </w:t>
      </w:r>
      <w:r w:rsidR="004E524E">
        <w:t>6</w:t>
      </w:r>
      <w:r>
        <w:t xml:space="preserve">: </w:t>
      </w:r>
      <w:r w:rsidR="00493AF8">
        <w:t>Backend</w:t>
      </w:r>
      <w:r>
        <w:t xml:space="preserve"> sẽ phát hiện được có </w:t>
      </w:r>
      <w:r w:rsidR="00DA2410">
        <w:t xml:space="preserve">hình ảnh đã được tải về trong </w:t>
      </w:r>
      <w:r w:rsidR="00A45026">
        <w:t>thư mục download</w:t>
      </w:r>
      <w:r w:rsidR="00DA2410">
        <w:t>, nó sẽ gửi thông báo đến ESP32 để lấy mẫu vân tay.</w:t>
      </w:r>
    </w:p>
    <w:p w14:paraId="74763985" w14:textId="36B5FB14" w:rsidR="00DA2410" w:rsidRDefault="00DA2410" w:rsidP="00376662">
      <w:pPr>
        <w:jc w:val="both"/>
      </w:pPr>
      <w:r>
        <w:t xml:space="preserve">Bước </w:t>
      </w:r>
      <w:r w:rsidR="004E524E">
        <w:t>7</w:t>
      </w:r>
      <w:r>
        <w:t>: ESP32 thực hiện lấy mẫu vân tay</w:t>
      </w:r>
      <w:r w:rsidR="00C27843">
        <w:t>, cập nhật led tủ</w:t>
      </w:r>
      <w:r>
        <w:t xml:space="preserve"> và gửi thông báo cho </w:t>
      </w:r>
      <w:r w:rsidR="00A45026">
        <w:t>backend</w:t>
      </w:r>
      <w:r>
        <w:t xml:space="preserve"> khi nó đã lấy mẫu xong.</w:t>
      </w:r>
    </w:p>
    <w:p w14:paraId="3C79AC2F" w14:textId="176A1FF6" w:rsidR="00DA2410" w:rsidRDefault="00DA2410" w:rsidP="00376662">
      <w:pPr>
        <w:jc w:val="both"/>
      </w:pPr>
      <w:r>
        <w:t xml:space="preserve">Bước </w:t>
      </w:r>
      <w:r w:rsidR="004E524E">
        <w:t>8</w:t>
      </w:r>
      <w:r>
        <w:t xml:space="preserve">: </w:t>
      </w:r>
      <w:r w:rsidR="00064106">
        <w:t>Backend</w:t>
      </w:r>
      <w:r>
        <w:t xml:space="preserve"> sẽ lưu hình ảnh vào database với id tương ứng. Khi lưu xong, nó sẽ thông báo đến </w:t>
      </w:r>
      <w:r w:rsidR="004E524E">
        <w:t>frontend</w:t>
      </w:r>
      <w:r>
        <w:t xml:space="preserve"> để</w:t>
      </w:r>
      <w:r w:rsidR="00CA5867">
        <w:t xml:space="preserve"> thông</w:t>
      </w:r>
      <w:r>
        <w:t xml:space="preserve"> báo quá trình lưu trữ hình ảnh và vân tay đã thành công.</w:t>
      </w:r>
    </w:p>
    <w:p w14:paraId="6C197C77" w14:textId="337E9917" w:rsidR="00DA2410" w:rsidRDefault="00DA2410" w:rsidP="00376662">
      <w:pPr>
        <w:jc w:val="both"/>
      </w:pPr>
      <w:r>
        <w:t xml:space="preserve">Bước </w:t>
      </w:r>
      <w:r w:rsidR="004E524E">
        <w:t>9</w:t>
      </w:r>
      <w:r>
        <w:t xml:space="preserve">: </w:t>
      </w:r>
      <w:r w:rsidR="00CD06D0">
        <w:t>Frontend</w:t>
      </w:r>
      <w:r>
        <w:t xml:space="preserve"> nhận thông báo lưu trữ thành công và cập nhật lại giao diện web.</w:t>
      </w:r>
    </w:p>
    <w:p w14:paraId="63B21871" w14:textId="4E1CCA1F" w:rsidR="00DA2410" w:rsidRDefault="00DA2410" w:rsidP="00376662">
      <w:pPr>
        <w:jc w:val="both"/>
      </w:pPr>
      <w:r w:rsidRPr="00DA2410">
        <w:rPr>
          <w:i/>
        </w:rPr>
        <w:t>Lưu ý:</w:t>
      </w:r>
      <w:r w:rsidRPr="00DA2410">
        <w:t xml:space="preserve"> Ở đây em đang giả sử người dùng sẽ không nhấn nút trở lại vì nếu thêm trường hợp người dùng nhấn nút trở lại và</w:t>
      </w:r>
      <w:r>
        <w:t>o</w:t>
      </w:r>
      <w:r w:rsidRPr="00DA2410">
        <w:t xml:space="preserve"> sơ đồ trình tự này thì sẽ rất khó để em có thể trình bày được.</w:t>
      </w:r>
      <w:r w:rsidR="0013249B">
        <w:t xml:space="preserve"> </w:t>
      </w:r>
      <w:r w:rsidR="0013249B" w:rsidRPr="0013249B">
        <w:t xml:space="preserve">Để hình dung đơn giản về điều gì sẽ xảy ra khi người dùng nhấn nút trở lại, thì ta chỉ cần nghĩ là hệ thống sẽ dừng mọi nhiệm vụ đang thực hiện. </w:t>
      </w:r>
      <w:r w:rsidR="003155F2">
        <w:t>Frontend</w:t>
      </w:r>
      <w:r w:rsidR="0013249B" w:rsidRPr="0013249B">
        <w:t xml:space="preserve"> sẽ gửi mọi thông báo cần thiết đến các đối tượng các trong hệ thống để dừng các tác vụ đang chạy lại và giao diện web sẽ được cập nhật lại thành trang chủ của hệ thống</w:t>
      </w:r>
      <w:r w:rsidR="0013249B">
        <w:t>.</w:t>
      </w:r>
      <w:r>
        <w:t xml:space="preserve"> Chi tiết về quá trình diễn ra khi nhất nút TRỞ LẠI em xin được đề cập đến trong phần </w:t>
      </w:r>
      <w:hyperlink w:anchor="_4.3.3.1.4__Lưu" w:history="1">
        <w:r w:rsidR="00053CDA" w:rsidRPr="00053CDA">
          <w:rPr>
            <w:rStyle w:val="Hyperlink"/>
          </w:rPr>
          <w:t>4.3.3.1.4  Lưu đồ giải thuật của quá trình xử lý sau khi nhấn nút TIẾP TỤC/TRỞ LẠI</w:t>
        </w:r>
      </w:hyperlink>
      <w:r w:rsidRPr="00DA2410">
        <w:t>.</w:t>
      </w:r>
    </w:p>
    <w:p w14:paraId="6CE36FA6" w14:textId="0BB53C62" w:rsidR="00DA2410" w:rsidRDefault="00DA2410" w:rsidP="008F2725">
      <w:pPr>
        <w:pStyle w:val="Heading4"/>
      </w:pPr>
      <w:r>
        <w:lastRenderedPageBreak/>
        <w:t>4.3.</w:t>
      </w:r>
      <w:r w:rsidR="008F2725">
        <w:t>1.</w:t>
      </w:r>
      <w:r>
        <w:t>3</w:t>
      </w:r>
      <w:r w:rsidR="006F44FA">
        <w:t xml:space="preserve"> </w:t>
      </w:r>
      <w:r>
        <w:t xml:space="preserve"> </w:t>
      </w:r>
      <w:r w:rsidRPr="00DA2410">
        <w:t xml:space="preserve">Sơ đồ tuần tự của quá trình diễn ra sau khi nhấn nút </w:t>
      </w:r>
      <w:r>
        <w:t>LẤY</w:t>
      </w:r>
      <w:r w:rsidRPr="00DA2410">
        <w:t xml:space="preserve"> ĐỒ</w:t>
      </w:r>
    </w:p>
    <w:p w14:paraId="7FED7EEC" w14:textId="77777777" w:rsidR="00C27843" w:rsidRDefault="00C27843" w:rsidP="00D32AD6">
      <w:pPr>
        <w:keepNext/>
        <w:jc w:val="center"/>
      </w:pPr>
      <w:r>
        <w:rPr>
          <w:noProof/>
        </w:rPr>
        <w:drawing>
          <wp:inline distT="0" distB="0" distL="0" distR="0" wp14:anchorId="244D60C1" wp14:editId="0EF93CBE">
            <wp:extent cx="5811861" cy="553177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aydo.png"/>
                    <pic:cNvPicPr/>
                  </pic:nvPicPr>
                  <pic:blipFill>
                    <a:blip r:embed="rId47">
                      <a:extLst>
                        <a:ext uri="{28A0092B-C50C-407E-A947-70E740481C1C}">
                          <a14:useLocalDpi xmlns:a14="http://schemas.microsoft.com/office/drawing/2010/main" val="0"/>
                        </a:ext>
                      </a:extLst>
                    </a:blip>
                    <a:stretch>
                      <a:fillRect/>
                    </a:stretch>
                  </pic:blipFill>
                  <pic:spPr>
                    <a:xfrm>
                      <a:off x="0" y="0"/>
                      <a:ext cx="5811861" cy="5531771"/>
                    </a:xfrm>
                    <a:prstGeom prst="rect">
                      <a:avLst/>
                    </a:prstGeom>
                  </pic:spPr>
                </pic:pic>
              </a:graphicData>
            </a:graphic>
          </wp:inline>
        </w:drawing>
      </w:r>
    </w:p>
    <w:p w14:paraId="647EC979" w14:textId="32117566" w:rsidR="00DA2410" w:rsidRDefault="00C27843" w:rsidP="00D32AD6">
      <w:pPr>
        <w:pStyle w:val="Caption"/>
      </w:pPr>
      <w:bookmarkStart w:id="106" w:name="_Toc165844661"/>
      <w:r>
        <w:t xml:space="preserve">Hình </w:t>
      </w:r>
      <w:fldSimple w:instr=" SEQ Hình \* ARABIC ">
        <w:r w:rsidR="001D141D">
          <w:rPr>
            <w:noProof/>
          </w:rPr>
          <w:t>31</w:t>
        </w:r>
      </w:fldSimple>
      <w:r>
        <w:t xml:space="preserve">: </w:t>
      </w:r>
      <w:r w:rsidRPr="00C27843">
        <w:t>Sơ đồ tuần tự của quá trình diễn ra sau khi nhấn nút LẤY ĐỒ</w:t>
      </w:r>
      <w:bookmarkEnd w:id="106"/>
    </w:p>
    <w:p w14:paraId="20124D59" w14:textId="500CA65B" w:rsidR="00C27843" w:rsidRPr="00354BC2" w:rsidRDefault="00C27843" w:rsidP="00376662">
      <w:pPr>
        <w:jc w:val="both"/>
        <w:rPr>
          <w:b/>
        </w:rPr>
      </w:pPr>
      <w:r w:rsidRPr="00354BC2">
        <w:rPr>
          <w:b/>
        </w:rPr>
        <w:t>Quá trình diễn ra sau nhấn nút</w:t>
      </w:r>
      <w:r>
        <w:rPr>
          <w:b/>
        </w:rPr>
        <w:t xml:space="preserve"> LẤY</w:t>
      </w:r>
      <w:r w:rsidRPr="00354BC2">
        <w:rPr>
          <w:b/>
        </w:rPr>
        <w:t xml:space="preserve"> ĐỒ:</w:t>
      </w:r>
    </w:p>
    <w:p w14:paraId="792E0B6C" w14:textId="43397BC1" w:rsidR="00C27843" w:rsidRDefault="00C27843" w:rsidP="00376662">
      <w:pPr>
        <w:jc w:val="both"/>
      </w:pPr>
      <w:r>
        <w:t>Bước 1: Khi nhấn nút</w:t>
      </w:r>
      <w:r w:rsidR="00CA3E76">
        <w:t xml:space="preserve"> LẤY</w:t>
      </w:r>
      <w:r>
        <w:t xml:space="preserve"> ĐỒ, </w:t>
      </w:r>
      <w:r w:rsidR="00D32AD6">
        <w:t>frontend</w:t>
      </w:r>
      <w:r>
        <w:t xml:space="preserve"> sẽ gửi một thông báo “capture” đến ESP32-CAM thông qua websocket.</w:t>
      </w:r>
    </w:p>
    <w:p w14:paraId="767921FF" w14:textId="39FAA813" w:rsidR="00C27843" w:rsidRDefault="00C27843" w:rsidP="00376662">
      <w:pPr>
        <w:jc w:val="both"/>
      </w:pPr>
      <w:r>
        <w:t xml:space="preserve">Bước 2: ESP32-CAM nhận được thông báo “capture” sẽ tiến hành lấy hình ảnh từ camera tích hợp và gửi đến </w:t>
      </w:r>
      <w:r w:rsidR="000E14B6">
        <w:t>frontend</w:t>
      </w:r>
      <w:r>
        <w:t xml:space="preserve"> thông qua websocket.</w:t>
      </w:r>
    </w:p>
    <w:p w14:paraId="262CE8E9" w14:textId="789F94BD" w:rsidR="00C27843" w:rsidRDefault="00C27843" w:rsidP="00376662">
      <w:pPr>
        <w:jc w:val="both"/>
      </w:pPr>
      <w:r>
        <w:t xml:space="preserve">Bước 3: </w:t>
      </w:r>
      <w:r w:rsidR="00277D6E">
        <w:t>Frontend</w:t>
      </w:r>
      <w:r>
        <w:t xml:space="preserve"> nhận hình ảnh</w:t>
      </w:r>
      <w:r w:rsidR="00277D6E">
        <w:t>,</w:t>
      </w:r>
      <w:r>
        <w:t xml:space="preserve"> tiến hành nhận dạng khuôn mặt</w:t>
      </w:r>
      <w:r w:rsidR="00277D6E">
        <w:t xml:space="preserve"> và</w:t>
      </w:r>
      <w:r>
        <w:t xml:space="preserve"> hiển thị hình ảnh vừa nhận</w:t>
      </w:r>
      <w:r w:rsidR="00277D6E">
        <w:t xml:space="preserve"> ra giao diện</w:t>
      </w:r>
      <w:r>
        <w:t>.</w:t>
      </w:r>
    </w:p>
    <w:p w14:paraId="23EFEBE4" w14:textId="0A510C0A" w:rsidR="00C27843" w:rsidRDefault="00C27843" w:rsidP="00376662">
      <w:pPr>
        <w:jc w:val="both"/>
      </w:pPr>
      <w:r>
        <w:lastRenderedPageBreak/>
        <w:t xml:space="preserve">Các bước từ bước 2 đến bước </w:t>
      </w:r>
      <w:r w:rsidR="00277D6E">
        <w:t>3</w:t>
      </w:r>
      <w:r>
        <w:t xml:space="preserve"> sẽ lặp lại liên tục đến khi nào nhận dạng được 10 khuôn mặt trong 10 bức hình liên tiếp.</w:t>
      </w:r>
    </w:p>
    <w:p w14:paraId="46395AFA" w14:textId="0828DB08" w:rsidR="00C27843" w:rsidRDefault="00C27843" w:rsidP="00376662">
      <w:pPr>
        <w:jc w:val="both"/>
      </w:pPr>
      <w:r>
        <w:t xml:space="preserve">Bước </w:t>
      </w:r>
      <w:r w:rsidR="00277D6E">
        <w:t>4</w:t>
      </w:r>
      <w:r>
        <w:t xml:space="preserve">: Sau khi nhận dạng được 10 khuôn mặt liên tiếp, </w:t>
      </w:r>
      <w:r w:rsidR="00277D6E">
        <w:t>frontend</w:t>
      </w:r>
      <w:r>
        <w:t xml:space="preserve"> sẽ gửi thông báo dừng capture đến ESP32-CAM thông qua MQTT. ESP32-CAM sẽ dừng quá trình gửi hình ảnh.</w:t>
      </w:r>
    </w:p>
    <w:p w14:paraId="2163F7CC" w14:textId="02377DB4" w:rsidR="00C27843" w:rsidRDefault="00C27843" w:rsidP="00376662">
      <w:pPr>
        <w:jc w:val="both"/>
      </w:pPr>
      <w:r>
        <w:t xml:space="preserve">Bước </w:t>
      </w:r>
      <w:r w:rsidR="00277D6E">
        <w:t>5</w:t>
      </w:r>
      <w:r>
        <w:t xml:space="preserve">: </w:t>
      </w:r>
      <w:r w:rsidR="00277D6E">
        <w:t>Frontend</w:t>
      </w:r>
      <w:r>
        <w:t xml:space="preserve"> sẽ tiến hành tải xuống hình ảnh (</w:t>
      </w:r>
      <w:r w:rsidR="00277D6E" w:rsidRPr="00277D6E">
        <w:t>thư mục tải xuống đã được cài đặt sẵn trong web browser – thư mục download</w:t>
      </w:r>
      <w:r>
        <w:t>).</w:t>
      </w:r>
    </w:p>
    <w:p w14:paraId="132611D2" w14:textId="36A5D26C" w:rsidR="00C27843" w:rsidRDefault="00C27843" w:rsidP="00376662">
      <w:pPr>
        <w:jc w:val="both"/>
      </w:pPr>
      <w:r>
        <w:t xml:space="preserve">Bước </w:t>
      </w:r>
      <w:r w:rsidR="00277D6E">
        <w:t>6</w:t>
      </w:r>
      <w:r>
        <w:t xml:space="preserve">: </w:t>
      </w:r>
      <w:r w:rsidR="000007EF">
        <w:t>Backend</w:t>
      </w:r>
      <w:r>
        <w:t xml:space="preserve"> sẽ phát hiện được có hình ảnh đã được tải về trong thư mục</w:t>
      </w:r>
      <w:r w:rsidR="000007EF">
        <w:t xml:space="preserve"> download</w:t>
      </w:r>
      <w:r>
        <w:t xml:space="preserve">, nó sẽ </w:t>
      </w:r>
      <w:r w:rsidR="00651410">
        <w:t>lấy hình ảnh này so sánh với hình ảnh trong thư mục lưu trữ</w:t>
      </w:r>
      <w:r>
        <w:t>.</w:t>
      </w:r>
    </w:p>
    <w:p w14:paraId="7492EB5E" w14:textId="01596D68" w:rsidR="00651410" w:rsidRPr="00FC66EB" w:rsidRDefault="00651410" w:rsidP="00376662">
      <w:pPr>
        <w:jc w:val="both"/>
        <w:rPr>
          <w:i/>
        </w:rPr>
      </w:pPr>
      <w:r w:rsidRPr="00FC66EB">
        <w:rPr>
          <w:i/>
        </w:rPr>
        <w:t>Nếu có khuôn mặt trùng khớp:</w:t>
      </w:r>
    </w:p>
    <w:p w14:paraId="1C0337BC" w14:textId="50BD03AA" w:rsidR="00651410" w:rsidRDefault="00C27843" w:rsidP="00376662">
      <w:pPr>
        <w:jc w:val="both"/>
      </w:pPr>
      <w:r>
        <w:t xml:space="preserve">Bước </w:t>
      </w:r>
      <w:r w:rsidR="00C41BA2">
        <w:t>7</w:t>
      </w:r>
      <w:r>
        <w:t xml:space="preserve">: </w:t>
      </w:r>
      <w:r w:rsidR="00C41BA2">
        <w:t xml:space="preserve">Backend </w:t>
      </w:r>
      <w:r w:rsidR="00651410">
        <w:t>gửi thông báo xóa vân tay kèm với id của hình ảnh đến ESP32.</w:t>
      </w:r>
    </w:p>
    <w:p w14:paraId="238BF08A" w14:textId="087A2CDB" w:rsidR="00C27843" w:rsidRDefault="00651410" w:rsidP="00376662">
      <w:pPr>
        <w:jc w:val="both"/>
      </w:pPr>
      <w:r>
        <w:t xml:space="preserve">Bước </w:t>
      </w:r>
      <w:r w:rsidR="00C41BA2">
        <w:t>8</w:t>
      </w:r>
      <w:r>
        <w:t>: ESP32 xóa vân tay</w:t>
      </w:r>
      <w:r w:rsidR="00FC66EB">
        <w:t>, cập nhật led tủ</w:t>
      </w:r>
      <w:r>
        <w:t xml:space="preserve"> và gửi thông báo đến </w:t>
      </w:r>
      <w:r w:rsidR="00C41BA2">
        <w:t>frontend</w:t>
      </w:r>
      <w:r w:rsidR="00FC66EB">
        <w:t>.</w:t>
      </w:r>
    </w:p>
    <w:p w14:paraId="3B7ED10C" w14:textId="2881DAD4" w:rsidR="00FC66EB" w:rsidRDefault="00FC66EB" w:rsidP="00376662">
      <w:pPr>
        <w:jc w:val="both"/>
      </w:pPr>
      <w:r>
        <w:t xml:space="preserve">Bước 10: </w:t>
      </w:r>
      <w:r w:rsidR="00C41BA2">
        <w:t>Frontend</w:t>
      </w:r>
      <w:r>
        <w:t xml:space="preserve"> nhận thông báo và cập nhật là giao diện web.</w:t>
      </w:r>
    </w:p>
    <w:p w14:paraId="134CFA14" w14:textId="54F48A67" w:rsidR="00FC66EB" w:rsidRDefault="00FC66EB" w:rsidP="00376662">
      <w:pPr>
        <w:jc w:val="both"/>
        <w:rPr>
          <w:i/>
        </w:rPr>
      </w:pPr>
      <w:r w:rsidRPr="00FC66EB">
        <w:rPr>
          <w:i/>
        </w:rPr>
        <w:t>Nếu không có khuôn mặt trùng khớp:</w:t>
      </w:r>
    </w:p>
    <w:p w14:paraId="446E6AF5" w14:textId="02C71BDF" w:rsidR="00FC66EB" w:rsidRDefault="00FC66EB" w:rsidP="00376662">
      <w:pPr>
        <w:jc w:val="both"/>
      </w:pPr>
      <w:r>
        <w:t xml:space="preserve">Bước </w:t>
      </w:r>
      <w:r w:rsidR="005465E1">
        <w:t>7</w:t>
      </w:r>
      <w:r>
        <w:t xml:space="preserve">: </w:t>
      </w:r>
      <w:r w:rsidR="0059793A">
        <w:t>Backend</w:t>
      </w:r>
      <w:r w:rsidRPr="00FC66EB">
        <w:t xml:space="preserve"> gửi thông báo</w:t>
      </w:r>
      <w:r>
        <w:t xml:space="preserve"> không tìm thấy khuôn mặt đến </w:t>
      </w:r>
      <w:r w:rsidR="006B51EF">
        <w:t>frontend</w:t>
      </w:r>
      <w:r>
        <w:t>.</w:t>
      </w:r>
    </w:p>
    <w:p w14:paraId="62B4EC96" w14:textId="23BA7B8E" w:rsidR="00FC66EB" w:rsidRDefault="00FC66EB" w:rsidP="00376662">
      <w:pPr>
        <w:jc w:val="both"/>
      </w:pPr>
      <w:r>
        <w:t xml:space="preserve">Bước </w:t>
      </w:r>
      <w:r w:rsidR="005465E1">
        <w:t>8</w:t>
      </w:r>
      <w:r>
        <w:t xml:space="preserve">: </w:t>
      </w:r>
      <w:r w:rsidR="006B51EF">
        <w:t>Frontend</w:t>
      </w:r>
      <w:r>
        <w:t xml:space="preserve"> gửi thông báo bắt đầu so sánh vân tay đến ESP32.</w:t>
      </w:r>
    </w:p>
    <w:p w14:paraId="50649B2F" w14:textId="3BACD1EE" w:rsidR="00FC66EB" w:rsidRDefault="00FC66EB" w:rsidP="00376662">
      <w:pPr>
        <w:jc w:val="both"/>
      </w:pPr>
      <w:r>
        <w:t xml:space="preserve">Bước </w:t>
      </w:r>
      <w:r w:rsidR="005465E1">
        <w:t>9</w:t>
      </w:r>
      <w:r>
        <w:t xml:space="preserve">: ESP32 bắt đầu quá trình lấy vân tay và so sánh, tiến hành cập nhật led tủ và sau đó sẽ gửi kết quả so sánh đến </w:t>
      </w:r>
      <w:r w:rsidR="00B11C8A">
        <w:t>frontend</w:t>
      </w:r>
      <w:r>
        <w:t>.</w:t>
      </w:r>
    </w:p>
    <w:p w14:paraId="3A096A2B" w14:textId="0E228D1A" w:rsidR="00FC66EB" w:rsidRPr="00FC66EB" w:rsidRDefault="00FC66EB" w:rsidP="00376662">
      <w:pPr>
        <w:jc w:val="both"/>
      </w:pPr>
      <w:r>
        <w:t>Bước 1</w:t>
      </w:r>
      <w:r w:rsidR="005465E1">
        <w:t>0</w:t>
      </w:r>
      <w:r>
        <w:t xml:space="preserve">: </w:t>
      </w:r>
      <w:r w:rsidR="005465E1">
        <w:t>Frontend</w:t>
      </w:r>
      <w:r w:rsidRPr="00FC66EB">
        <w:t xml:space="preserve"> nhận thông báo và cập nhật là giao diện web.</w:t>
      </w:r>
    </w:p>
    <w:p w14:paraId="763EE6DD" w14:textId="08558905" w:rsidR="00B12EF3" w:rsidRDefault="006E09A5" w:rsidP="00376662">
      <w:pPr>
        <w:pStyle w:val="Heading3"/>
        <w:jc w:val="both"/>
      </w:pPr>
      <w:bookmarkStart w:id="107" w:name="_Toc165846344"/>
      <w:r>
        <w:lastRenderedPageBreak/>
        <w:t>4.3.2</w:t>
      </w:r>
      <w:r w:rsidR="00275235">
        <w:t xml:space="preserve"> </w:t>
      </w:r>
      <w:r w:rsidR="00B12EF3">
        <w:t xml:space="preserve"> Firmware</w:t>
      </w:r>
      <w:bookmarkEnd w:id="107"/>
    </w:p>
    <w:p w14:paraId="501C5F0C" w14:textId="22ABDA3A" w:rsidR="00B12EF3" w:rsidRDefault="006E09A5" w:rsidP="00376662">
      <w:pPr>
        <w:pStyle w:val="Heading4"/>
        <w:jc w:val="both"/>
      </w:pPr>
      <w:r>
        <w:t>4.3.2</w:t>
      </w:r>
      <w:r w:rsidR="00B12EF3">
        <w:t>.1</w:t>
      </w:r>
      <w:r w:rsidR="00275235">
        <w:t xml:space="preserve"> </w:t>
      </w:r>
      <w:r w:rsidR="00B12EF3">
        <w:t xml:space="preserve"> </w:t>
      </w:r>
      <w:r w:rsidR="00F55E39">
        <w:t xml:space="preserve">Module </w:t>
      </w:r>
      <w:r w:rsidR="00B12EF3">
        <w:t>ESP32-CAM</w:t>
      </w:r>
    </w:p>
    <w:p w14:paraId="00766C5C" w14:textId="5E06C5E0" w:rsidR="00F55E39" w:rsidRPr="00F55E39" w:rsidRDefault="006E09A5" w:rsidP="00376662">
      <w:pPr>
        <w:pStyle w:val="Heading5"/>
        <w:jc w:val="both"/>
      </w:pPr>
      <w:r>
        <w:t>4.3.2</w:t>
      </w:r>
      <w:r w:rsidR="00F55E39">
        <w:t>.1.1</w:t>
      </w:r>
      <w:r w:rsidR="00275235">
        <w:t xml:space="preserve"> </w:t>
      </w:r>
      <w:r w:rsidR="00F55E39">
        <w:t xml:space="preserve"> </w:t>
      </w:r>
      <w:r w:rsidR="00F55E39" w:rsidRPr="00F55E39">
        <w:t>Lưu đồ</w:t>
      </w:r>
      <w:r w:rsidR="00B61294">
        <w:t xml:space="preserve"> giải thuật</w:t>
      </w:r>
      <w:r w:rsidR="00F55E39" w:rsidRPr="00F55E39">
        <w:t xml:space="preserve"> tổng quát trên</w:t>
      </w:r>
      <w:r w:rsidR="00F55E39">
        <w:t xml:space="preserve"> ESP32-CAM</w:t>
      </w:r>
    </w:p>
    <w:p w14:paraId="1754F94F" w14:textId="77777777" w:rsidR="00DD1359" w:rsidRDefault="00C20671" w:rsidP="0070218C">
      <w:pPr>
        <w:keepNext/>
        <w:jc w:val="center"/>
      </w:pPr>
      <w:r>
        <w:rPr>
          <w:noProof/>
        </w:rPr>
        <w:drawing>
          <wp:inline distT="0" distB="0" distL="0" distR="0" wp14:anchorId="1C1EB60D" wp14:editId="7DCEEAEF">
            <wp:extent cx="1989404" cy="269486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lowchart-main ESP32.drawio.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10149" cy="2722969"/>
                    </a:xfrm>
                    <a:prstGeom prst="rect">
                      <a:avLst/>
                    </a:prstGeom>
                  </pic:spPr>
                </pic:pic>
              </a:graphicData>
            </a:graphic>
          </wp:inline>
        </w:drawing>
      </w:r>
    </w:p>
    <w:p w14:paraId="0B394CD9" w14:textId="4425F53E" w:rsidR="00A409E7" w:rsidRDefault="00DD1359" w:rsidP="0070218C">
      <w:pPr>
        <w:pStyle w:val="Caption"/>
      </w:pPr>
      <w:bookmarkStart w:id="108" w:name="_Toc165844662"/>
      <w:r>
        <w:t xml:space="preserve">Hình </w:t>
      </w:r>
      <w:fldSimple w:instr=" SEQ Hình \* ARABIC ">
        <w:r w:rsidR="001D141D">
          <w:rPr>
            <w:noProof/>
          </w:rPr>
          <w:t>32</w:t>
        </w:r>
      </w:fldSimple>
      <w:r>
        <w:t>: Lưu đồ tổng quát trên ESP32-CAM</w:t>
      </w:r>
      <w:bookmarkEnd w:id="108"/>
    </w:p>
    <w:p w14:paraId="3524EEB5" w14:textId="1741DF4B" w:rsidR="007E2761" w:rsidRDefault="00DD1359" w:rsidP="00376662">
      <w:pPr>
        <w:ind w:firstLine="720"/>
        <w:jc w:val="both"/>
      </w:pPr>
      <w:r w:rsidRPr="00DD1359">
        <w:t>Chương trình chính được thực thi lúc thiết bị khởi động</w:t>
      </w:r>
      <w:r>
        <w:t>, có nhiệm vụ:</w:t>
      </w:r>
      <w:r w:rsidR="007E2761">
        <w:t xml:space="preserve"> </w:t>
      </w:r>
      <w:r>
        <w:t>K</w:t>
      </w:r>
      <w:r w:rsidR="007E2761">
        <w:t>ết nối Wi-Fi, khởi tạo camera</w:t>
      </w:r>
      <w:r w:rsidR="00812CF6">
        <w:t xml:space="preserve"> và các GPIO cần thiết</w:t>
      </w:r>
      <w:r>
        <w:t>, k</w:t>
      </w:r>
      <w:r w:rsidR="007E2761">
        <w:t>hởi tạo web</w:t>
      </w:r>
      <w:r w:rsidR="0070218C">
        <w:t>ocket</w:t>
      </w:r>
      <w:r w:rsidR="007E2761">
        <w:t xml:space="preserve"> server trên ESP32-CAM</w:t>
      </w:r>
      <w:r w:rsidR="00A409E7">
        <w:t>,</w:t>
      </w:r>
      <w:r w:rsidR="007E2761">
        <w:t xml:space="preserve"> tạo websocket handler xử lý các kết nối đến websocket này. </w:t>
      </w:r>
      <w:r w:rsidR="007E2761" w:rsidRPr="007E2761">
        <w:t xml:space="preserve">Kết nối </w:t>
      </w:r>
      <w:r w:rsidR="0070218C">
        <w:t>đến</w:t>
      </w:r>
      <w:r w:rsidR="007E2761" w:rsidRPr="007E2761">
        <w:t xml:space="preserve"> MQTT broker, </w:t>
      </w:r>
      <w:r w:rsidR="007E2761">
        <w:t>đăng ký topic của MQTT để nhận thông báo kết thúc quá trình gửi hình ảnh.</w:t>
      </w:r>
      <w:r>
        <w:t xml:space="preserve"> Chi tiết hoạt động của</w:t>
      </w:r>
      <w:r w:rsidR="00F55E39">
        <w:t xml:space="preserve"> sự kiện data của</w:t>
      </w:r>
      <w:r>
        <w:t xml:space="preserve"> </w:t>
      </w:r>
      <w:r w:rsidR="00F55E39">
        <w:t>MQTT và websocket hanlder khi nhận thông tin từ websocket client:</w:t>
      </w:r>
    </w:p>
    <w:p w14:paraId="494F6A1A" w14:textId="2D47D3A3" w:rsidR="00F55E39" w:rsidRDefault="006E09A5" w:rsidP="00376662">
      <w:pPr>
        <w:pStyle w:val="Heading5"/>
        <w:jc w:val="both"/>
      </w:pPr>
      <w:r>
        <w:t>4.3.2</w:t>
      </w:r>
      <w:r w:rsidR="00F55E39">
        <w:t>.1.2</w:t>
      </w:r>
      <w:r w:rsidR="00F00546">
        <w:t xml:space="preserve"> </w:t>
      </w:r>
      <w:r w:rsidR="00F55E39">
        <w:t xml:space="preserve"> </w:t>
      </w:r>
      <w:r w:rsidR="002F5337">
        <w:t>Lưu đồ giải thuật</w:t>
      </w:r>
      <w:r w:rsidR="00390D1C">
        <w:t xml:space="preserve"> của</w:t>
      </w:r>
      <w:r w:rsidR="002F5337">
        <w:t xml:space="preserve"> s</w:t>
      </w:r>
      <w:r w:rsidR="00F55E39">
        <w:t>ự kiện data MQTT</w:t>
      </w:r>
      <w:r w:rsidR="007C7E9A">
        <w:t xml:space="preserve"> (ESP32-CAM)</w:t>
      </w:r>
    </w:p>
    <w:p w14:paraId="24FDD11A" w14:textId="77777777" w:rsidR="00383576" w:rsidRDefault="00383576" w:rsidP="00CD1898">
      <w:pPr>
        <w:keepNext/>
        <w:jc w:val="center"/>
      </w:pPr>
      <w:r>
        <w:rPr>
          <w:noProof/>
        </w:rPr>
        <w:drawing>
          <wp:inline distT="0" distB="0" distL="0" distR="0" wp14:anchorId="380B8A91" wp14:editId="2EB92137">
            <wp:extent cx="2488019" cy="2304288"/>
            <wp:effectExtent l="0" t="0" r="762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lowchart-MQTT_EVENT_DATA.drawio.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24733" cy="2338290"/>
                    </a:xfrm>
                    <a:prstGeom prst="rect">
                      <a:avLst/>
                    </a:prstGeom>
                  </pic:spPr>
                </pic:pic>
              </a:graphicData>
            </a:graphic>
          </wp:inline>
        </w:drawing>
      </w:r>
    </w:p>
    <w:p w14:paraId="2D1103BE" w14:textId="40077AA6" w:rsidR="00F55E39" w:rsidRDefault="00383576" w:rsidP="00CD1898">
      <w:pPr>
        <w:pStyle w:val="Caption"/>
      </w:pPr>
      <w:bookmarkStart w:id="109" w:name="_Toc165844663"/>
      <w:r>
        <w:t xml:space="preserve">Hình </w:t>
      </w:r>
      <w:fldSimple w:instr=" SEQ Hình \* ARABIC ">
        <w:r w:rsidR="001D141D">
          <w:rPr>
            <w:noProof/>
          </w:rPr>
          <w:t>33</w:t>
        </w:r>
      </w:fldSimple>
      <w:r>
        <w:t>: Sự kiện data của MQTT</w:t>
      </w:r>
      <w:bookmarkEnd w:id="109"/>
    </w:p>
    <w:p w14:paraId="44829015" w14:textId="2E6ECBB5" w:rsidR="00526A37" w:rsidRDefault="00526A37" w:rsidP="00376662">
      <w:pPr>
        <w:ind w:firstLine="720"/>
        <w:jc w:val="both"/>
      </w:pPr>
      <w:r>
        <w:lastRenderedPageBreak/>
        <w:t xml:space="preserve">Giá trị mặc định của biến </w:t>
      </w:r>
      <w:r w:rsidR="00445BEB">
        <w:rPr>
          <w:b/>
        </w:rPr>
        <w:t>stop_capture</w:t>
      </w:r>
      <w:r>
        <w:t xml:space="preserve"> là </w:t>
      </w:r>
      <w:r w:rsidR="00CD1898">
        <w:t>false</w:t>
      </w:r>
      <w:r>
        <w:t>. Khi có sự kiện nhận được liên quan đến data. Nó sẽ kiểm tra data nhận được có chứa chuỗi “</w:t>
      </w:r>
      <w:r w:rsidR="00445BEB">
        <w:t>stop_capture</w:t>
      </w:r>
      <w:r>
        <w:t xml:space="preserve">” hay không. Nếu có thì nó sẽ gán biến này bằng true. Biến này có tác dụng dừng quá trình gửi hình ảnh từ ESP32-CAM đến </w:t>
      </w:r>
      <w:r w:rsidR="008F274A">
        <w:t>frontend</w:t>
      </w:r>
      <w:r>
        <w:t>.</w:t>
      </w:r>
    </w:p>
    <w:p w14:paraId="3C396F51" w14:textId="4515754E" w:rsidR="00383576" w:rsidRDefault="00526A37" w:rsidP="00376662">
      <w:pPr>
        <w:ind w:firstLine="720"/>
        <w:jc w:val="both"/>
      </w:pPr>
      <w:r>
        <w:t xml:space="preserve">Lý do </w:t>
      </w:r>
      <w:r w:rsidR="00F25750">
        <w:t>dùng cách này (giao thức MQTT) để thông báo đến ESP32-CAM v</w:t>
      </w:r>
      <w:r>
        <w:t xml:space="preserve">ì quá trình này đang được diễn ra trong vòng while để đảm bảo hình ảnh được gửi liên tục đến websocket (gần như realtime) nên không thể gửi thông báo từ </w:t>
      </w:r>
      <w:r w:rsidR="0002558D">
        <w:t>frontend</w:t>
      </w:r>
      <w:r>
        <w:t xml:space="preserve"> đến ESP32-</w:t>
      </w:r>
      <w:r w:rsidR="00F25750">
        <w:t>CAM qua giao thức websocket được, vì ESP32-CAM đang bận thực hiện cho việc gửi hình ảnh.</w:t>
      </w:r>
    </w:p>
    <w:p w14:paraId="79504F29" w14:textId="7D728D3E" w:rsidR="00F25750" w:rsidRDefault="006E09A5" w:rsidP="00376662">
      <w:pPr>
        <w:pStyle w:val="Heading5"/>
        <w:jc w:val="both"/>
      </w:pPr>
      <w:r>
        <w:t>4.3.2</w:t>
      </w:r>
      <w:r w:rsidR="00173A3E">
        <w:t>.1.3</w:t>
      </w:r>
      <w:r w:rsidR="003A13EF">
        <w:t xml:space="preserve"> </w:t>
      </w:r>
      <w:r w:rsidR="00173A3E">
        <w:t xml:space="preserve"> Lưu đồ</w:t>
      </w:r>
      <w:r w:rsidR="003C1532">
        <w:t xml:space="preserve"> giải thuật</w:t>
      </w:r>
      <w:r w:rsidR="00173A3E">
        <w:t xml:space="preserve"> của websocket handler</w:t>
      </w:r>
    </w:p>
    <w:p w14:paraId="5DFAEE0C" w14:textId="77777777" w:rsidR="00865702" w:rsidRDefault="00865702" w:rsidP="0002558D">
      <w:pPr>
        <w:keepNext/>
        <w:jc w:val="center"/>
      </w:pPr>
      <w:r>
        <w:rPr>
          <w:noProof/>
        </w:rPr>
        <w:drawing>
          <wp:inline distT="0" distB="0" distL="0" distR="0" wp14:anchorId="5BD8BD74" wp14:editId="0642A41C">
            <wp:extent cx="4718304" cy="5222037"/>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lowchart-websocket_handler.drawio (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31394" cy="5236525"/>
                    </a:xfrm>
                    <a:prstGeom prst="rect">
                      <a:avLst/>
                    </a:prstGeom>
                  </pic:spPr>
                </pic:pic>
              </a:graphicData>
            </a:graphic>
          </wp:inline>
        </w:drawing>
      </w:r>
    </w:p>
    <w:p w14:paraId="40FB8A40" w14:textId="32D84E63" w:rsidR="00F25750" w:rsidRDefault="00865702" w:rsidP="0002558D">
      <w:pPr>
        <w:pStyle w:val="Caption"/>
      </w:pPr>
      <w:bookmarkStart w:id="110" w:name="_Toc165844664"/>
      <w:r>
        <w:t xml:space="preserve">Hình </w:t>
      </w:r>
      <w:fldSimple w:instr=" SEQ Hình \* ARABIC ">
        <w:r w:rsidR="001D141D">
          <w:rPr>
            <w:noProof/>
          </w:rPr>
          <w:t>34</w:t>
        </w:r>
      </w:fldSimple>
      <w:r>
        <w:t xml:space="preserve">: </w:t>
      </w:r>
      <w:r w:rsidRPr="00865702">
        <w:t>Lưu đồ của websocket handler</w:t>
      </w:r>
      <w:bookmarkEnd w:id="110"/>
    </w:p>
    <w:p w14:paraId="2101E9C0" w14:textId="332C9B03" w:rsidR="00563D6B" w:rsidRDefault="00563D6B" w:rsidP="00563D6B"/>
    <w:p w14:paraId="51438693" w14:textId="2F9F20E1" w:rsidR="00563D6B" w:rsidRPr="00563D6B" w:rsidRDefault="00563D6B" w:rsidP="00563D6B">
      <w:pPr>
        <w:rPr>
          <w:b/>
        </w:rPr>
      </w:pPr>
      <w:r w:rsidRPr="00563D6B">
        <w:rPr>
          <w:b/>
        </w:rPr>
        <w:lastRenderedPageBreak/>
        <w:t>Quá trình xử lý của websocket handler:</w:t>
      </w:r>
    </w:p>
    <w:p w14:paraId="5DD77928" w14:textId="47AF1580" w:rsidR="00865702" w:rsidRDefault="0032382D" w:rsidP="00376662">
      <w:pPr>
        <w:jc w:val="both"/>
      </w:pPr>
      <w:r>
        <w:t>Bước 1: Khi có một thiết bị kết nối đến websocket này. Thì method của biến req sẽ là HTTP_GET. Đây là bước mở đầu của một kết nối websocket mới (handshake). Một thông báo để chỉ ra rằng handshake đã được hoàn thành và thoát khỏi hàm. Sau khi kết thúc quá trình handshake thì ở các lần tiếp theo, method của biến req sẽ không còn là HTTP_GET nữa. Chỉ khi nào diễn ra một quá trình handshake mới thì điều đó mới lại xảy ra.</w:t>
      </w:r>
    </w:p>
    <w:p w14:paraId="22D8A79E" w14:textId="4CF70C53" w:rsidR="0032382D" w:rsidRDefault="0032382D" w:rsidP="00376662">
      <w:pPr>
        <w:jc w:val="both"/>
      </w:pPr>
      <w:r>
        <w:t>Bước 2: Lúc này, websocket client đã có thể tương tác với websocket server. Khi có data gửi đến websocket này, nó sẽ tiến hành nhận chiều dài của frame</w:t>
      </w:r>
      <w:r w:rsidR="00985ED3">
        <w:t xml:space="preserve"> trước, sau đó nó sẽ tiến hành nhận payload của frame.</w:t>
      </w:r>
    </w:p>
    <w:p w14:paraId="3CA0AF48" w14:textId="7414511E" w:rsidR="00985ED3" w:rsidRDefault="00985ED3" w:rsidP="00376662">
      <w:pPr>
        <w:jc w:val="both"/>
      </w:pPr>
      <w:r>
        <w:t>Bước 3: Khi bước 2 thành công, nó sẽ so sánh</w:t>
      </w:r>
      <w:r w:rsidR="006B2904">
        <w:t xml:space="preserve"> message nhận được</w:t>
      </w:r>
      <w:r>
        <w:t xml:space="preserve"> với chuỗi “capture”. Nếu đúng thì đó chính là tín hiệu từ </w:t>
      </w:r>
      <w:r w:rsidR="006B2904">
        <w:t>frontend</w:t>
      </w:r>
      <w:r>
        <w:t xml:space="preserve"> yêu cầu ESP32-CAM gửi hình ảnh từ camera OV2640 đến nó.</w:t>
      </w:r>
    </w:p>
    <w:p w14:paraId="4DD46EFD" w14:textId="4B5E5600" w:rsidR="00985ED3" w:rsidRDefault="00985ED3" w:rsidP="00376662">
      <w:pPr>
        <w:jc w:val="both"/>
      </w:pPr>
      <w:r>
        <w:t xml:space="preserve">Bước 4: Nó sẽ kiểm tra biến </w:t>
      </w:r>
      <w:r w:rsidR="00575DAC">
        <w:rPr>
          <w:rFonts w:cs="Times New Roman"/>
          <w:i/>
        </w:rPr>
        <w:t>stop_image</w:t>
      </w:r>
      <w:r>
        <w:t xml:space="preserve"> để xem có nên gửi hình ảnh thông qua websocket hay không. Lý do em xài biến này là để dừng quá trình gửi hình ảnh đến websocket client. Biến này giá trị ban đầu của nó là false. </w:t>
      </w:r>
      <w:r w:rsidR="00D83001">
        <w:t>Nó chỉ được</w:t>
      </w:r>
      <w:r>
        <w:t xml:space="preserve"> gán giá trị true</w:t>
      </w:r>
      <w:r w:rsidR="00D83001">
        <w:t xml:space="preserve"> khi nào frontend muốn</w:t>
      </w:r>
      <w:r>
        <w:t xml:space="preserve"> dừng quá trình gửi hình ảnh.</w:t>
      </w:r>
    </w:p>
    <w:p w14:paraId="75D8275A" w14:textId="7E80B1EA" w:rsidR="00985ED3" w:rsidRDefault="00985ED3" w:rsidP="00376662">
      <w:pPr>
        <w:jc w:val="both"/>
      </w:pPr>
      <w:r>
        <w:t xml:space="preserve">Bước 5: Thực hiện quá trình lấy hình ảnh và </w:t>
      </w:r>
      <w:r w:rsidR="006F47D6">
        <w:t>gửi đến</w:t>
      </w:r>
      <w:r>
        <w:t xml:space="preserve"> websocket. Gọi hàm </w:t>
      </w:r>
      <w:r w:rsidRPr="0037135A">
        <w:rPr>
          <w:i/>
        </w:rPr>
        <w:t>image_process().</w:t>
      </w:r>
      <w:r>
        <w:t xml:space="preserve"> Chi tiết tại </w:t>
      </w:r>
      <w:r w:rsidR="00672800">
        <w:t xml:space="preserve">phần </w:t>
      </w:r>
      <w:hyperlink w:anchor="_4.3.2.1.4__Lưu" w:history="1">
        <w:r w:rsidR="00672800" w:rsidRPr="00672800">
          <w:rPr>
            <w:rStyle w:val="Hyperlink"/>
          </w:rPr>
          <w:t>4.3.2.1.4  Lưu đồ giải thuật của hàm image_process()</w:t>
        </w:r>
      </w:hyperlink>
      <w:r>
        <w:t>.</w:t>
      </w:r>
    </w:p>
    <w:p w14:paraId="2C5CD55B" w14:textId="55761234" w:rsidR="00985ED3" w:rsidRDefault="00985ED3" w:rsidP="00376662">
      <w:pPr>
        <w:jc w:val="both"/>
      </w:pPr>
      <w:r>
        <w:t xml:space="preserve">Bước 6: Delay 1 khoảng 20ms để </w:t>
      </w:r>
      <w:r w:rsidR="006F47D6">
        <w:t>các task khác được thực hiện</w:t>
      </w:r>
      <w:r w:rsidR="0037135A">
        <w:t>.</w:t>
      </w:r>
    </w:p>
    <w:p w14:paraId="54042A83" w14:textId="5AAA4631" w:rsidR="00985ED3" w:rsidRDefault="00985ED3" w:rsidP="00376662">
      <w:pPr>
        <w:jc w:val="both"/>
      </w:pPr>
      <w:r>
        <w:t>Bước 7: Lặp lại quá trình từ bước 4 đến bước</w:t>
      </w:r>
      <w:r w:rsidR="0037135A">
        <w:t xml:space="preserve"> 6</w:t>
      </w:r>
      <w:r>
        <w:t xml:space="preserve"> cho đến khi nào có lỗi xảy ra ở hàm </w:t>
      </w:r>
      <w:r w:rsidR="0037135A" w:rsidRPr="0037135A">
        <w:rPr>
          <w:i/>
        </w:rPr>
        <w:t>image_process()</w:t>
      </w:r>
      <w:r w:rsidR="0037135A">
        <w:rPr>
          <w:i/>
        </w:rPr>
        <w:t xml:space="preserve"> </w:t>
      </w:r>
      <w:r w:rsidR="0037135A">
        <w:t xml:space="preserve">hoặc có thông báo ngừng gửi hình ảnh đến websocket thông qua MQTT (giá trị biến </w:t>
      </w:r>
      <w:r w:rsidR="004A0B90">
        <w:rPr>
          <w:i/>
        </w:rPr>
        <w:t>stop_image</w:t>
      </w:r>
      <w:r w:rsidR="000E0196">
        <w:rPr>
          <w:i/>
        </w:rPr>
        <w:t xml:space="preserve"> </w:t>
      </w:r>
      <w:r w:rsidR="000E0196">
        <w:t>là</w:t>
      </w:r>
      <w:r w:rsidR="0037135A">
        <w:t xml:space="preserve"> true).</w:t>
      </w:r>
    </w:p>
    <w:p w14:paraId="2DF02EDE" w14:textId="25F98E20" w:rsidR="0037135A" w:rsidRDefault="0037135A" w:rsidP="00376662">
      <w:pPr>
        <w:jc w:val="both"/>
      </w:pPr>
      <w:r>
        <w:t xml:space="preserve">Bước 8: Gán giá trị biến </w:t>
      </w:r>
      <w:r w:rsidR="00846E35">
        <w:rPr>
          <w:i/>
        </w:rPr>
        <w:t>stop_image</w:t>
      </w:r>
      <w:r w:rsidRPr="0037135A">
        <w:t xml:space="preserve"> đến </w:t>
      </w:r>
      <w:r>
        <w:t>false</w:t>
      </w:r>
      <w:r w:rsidR="00FB6DB3">
        <w:t xml:space="preserve"> và thoát khỏi hàm.</w:t>
      </w:r>
    </w:p>
    <w:p w14:paraId="26333118" w14:textId="04F10C33" w:rsidR="00985ED3" w:rsidRDefault="006E09A5" w:rsidP="00376662">
      <w:pPr>
        <w:pStyle w:val="Heading5"/>
        <w:jc w:val="both"/>
        <w:rPr>
          <w:i/>
        </w:rPr>
      </w:pPr>
      <w:bookmarkStart w:id="111" w:name="_4.3.2.1.4__Lưu"/>
      <w:bookmarkEnd w:id="111"/>
      <w:r>
        <w:lastRenderedPageBreak/>
        <w:t>4.3.2</w:t>
      </w:r>
      <w:r w:rsidR="0037135A">
        <w:t>.1.4</w:t>
      </w:r>
      <w:r w:rsidR="00962C04">
        <w:t xml:space="preserve"> </w:t>
      </w:r>
      <w:r w:rsidR="0037135A">
        <w:t xml:space="preserve"> Lưu đồ</w:t>
      </w:r>
      <w:r w:rsidR="007759C7">
        <w:t xml:space="preserve"> giải thuật</w:t>
      </w:r>
      <w:r w:rsidR="0037135A">
        <w:t xml:space="preserve"> của hàm </w:t>
      </w:r>
      <w:r w:rsidR="0037135A" w:rsidRPr="0037135A">
        <w:rPr>
          <w:i/>
        </w:rPr>
        <w:t>image_process()</w:t>
      </w:r>
    </w:p>
    <w:p w14:paraId="1054747C" w14:textId="77777777" w:rsidR="00916009" w:rsidRDefault="00916009" w:rsidP="00180874">
      <w:pPr>
        <w:keepNext/>
        <w:jc w:val="center"/>
      </w:pPr>
      <w:r>
        <w:rPr>
          <w:noProof/>
        </w:rPr>
        <w:drawing>
          <wp:inline distT="0" distB="0" distL="0" distR="0" wp14:anchorId="6899F15F" wp14:editId="1A5C9F2D">
            <wp:extent cx="2369814" cy="253848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lowchart-image_process().drawio.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79908" cy="2549296"/>
                    </a:xfrm>
                    <a:prstGeom prst="rect">
                      <a:avLst/>
                    </a:prstGeom>
                  </pic:spPr>
                </pic:pic>
              </a:graphicData>
            </a:graphic>
          </wp:inline>
        </w:drawing>
      </w:r>
    </w:p>
    <w:p w14:paraId="72F7459D" w14:textId="7A618D2A" w:rsidR="00916009" w:rsidRDefault="00916009" w:rsidP="00180874">
      <w:pPr>
        <w:pStyle w:val="Caption"/>
        <w:rPr>
          <w:i/>
        </w:rPr>
      </w:pPr>
      <w:bookmarkStart w:id="112" w:name="_Toc165844665"/>
      <w:r>
        <w:t xml:space="preserve">Hình </w:t>
      </w:r>
      <w:fldSimple w:instr=" SEQ Hình \* ARABIC ">
        <w:r w:rsidR="001D141D">
          <w:rPr>
            <w:noProof/>
          </w:rPr>
          <w:t>35</w:t>
        </w:r>
      </w:fldSimple>
      <w:r>
        <w:t xml:space="preserve">: Lưu đồ của hàm </w:t>
      </w:r>
      <w:r w:rsidRPr="00916009">
        <w:rPr>
          <w:i/>
        </w:rPr>
        <w:t>image_process()</w:t>
      </w:r>
      <w:bookmarkEnd w:id="112"/>
    </w:p>
    <w:p w14:paraId="5E1CACDA" w14:textId="7081BC8B" w:rsidR="00563D6B" w:rsidRPr="00563D6B" w:rsidRDefault="00563D6B" w:rsidP="00563D6B">
      <w:pPr>
        <w:rPr>
          <w:b/>
        </w:rPr>
      </w:pPr>
      <w:r w:rsidRPr="00563D6B">
        <w:rPr>
          <w:b/>
        </w:rPr>
        <w:t>Lưu đồ của hàm image_process():</w:t>
      </w:r>
    </w:p>
    <w:p w14:paraId="12310F9E" w14:textId="2AE9EFF2" w:rsidR="00180874" w:rsidRDefault="00180874" w:rsidP="00180874">
      <w:r>
        <w:t>Bước 1: Chụp một khung hình từ camera OV2640. Gọi hàm esp_camera_fb_get().</w:t>
      </w:r>
    </w:p>
    <w:p w14:paraId="6BA6D448" w14:textId="142C33C1" w:rsidR="00180874" w:rsidRDefault="00180874" w:rsidP="00180874">
      <w:r>
        <w:t>Bước 2: Sau khi lấy được hình ảnh</w:t>
      </w:r>
      <w:r w:rsidR="00C60DFF">
        <w:t>, nó sẽ chuyển đổi hình ảnh</w:t>
      </w:r>
      <w:r w:rsidR="00BF4915">
        <w:t xml:space="preserve"> sang định dạng base64.</w:t>
      </w:r>
    </w:p>
    <w:p w14:paraId="7B7EC75E" w14:textId="14465214" w:rsidR="00180874" w:rsidRPr="00180874" w:rsidRDefault="00BF4915" w:rsidP="00180874">
      <w:r>
        <w:t xml:space="preserve">Bước 3: Gửi hình ảnh đã mã hóa đến websocket client. Gọi hàm </w:t>
      </w:r>
      <w:r w:rsidRPr="00BF4915">
        <w:t>httpd_ws_send_frame</w:t>
      </w:r>
      <w:r>
        <w:t>().</w:t>
      </w:r>
    </w:p>
    <w:p w14:paraId="3F67A219" w14:textId="43E1220A" w:rsidR="0037135A" w:rsidRDefault="006E09A5" w:rsidP="00376662">
      <w:pPr>
        <w:pStyle w:val="Heading4"/>
        <w:jc w:val="both"/>
      </w:pPr>
      <w:r>
        <w:lastRenderedPageBreak/>
        <w:t>4.3.2</w:t>
      </w:r>
      <w:r w:rsidR="006F47D6">
        <w:t>.2</w:t>
      </w:r>
      <w:r w:rsidR="00E94003">
        <w:t xml:space="preserve"> </w:t>
      </w:r>
      <w:r w:rsidR="006F47D6">
        <w:t xml:space="preserve"> Module ESP32</w:t>
      </w:r>
    </w:p>
    <w:p w14:paraId="31DD0BFC" w14:textId="72B0805F" w:rsidR="006F47D6" w:rsidRDefault="006E09A5" w:rsidP="00376662">
      <w:pPr>
        <w:pStyle w:val="Heading5"/>
        <w:jc w:val="both"/>
      </w:pPr>
      <w:r>
        <w:t>4.3.2</w:t>
      </w:r>
      <w:r w:rsidR="006F47D6">
        <w:t>.2.1</w:t>
      </w:r>
      <w:r w:rsidR="00E94003">
        <w:t xml:space="preserve"> </w:t>
      </w:r>
      <w:r w:rsidR="006F47D6">
        <w:t xml:space="preserve"> Lưu đồ</w:t>
      </w:r>
      <w:r w:rsidR="000635B2">
        <w:t xml:space="preserve"> giải thuật</w:t>
      </w:r>
      <w:r w:rsidR="006F47D6">
        <w:t xml:space="preserve"> tổng quát trên ESP32</w:t>
      </w:r>
    </w:p>
    <w:p w14:paraId="463E07EA" w14:textId="77777777" w:rsidR="00332BD8" w:rsidRDefault="0000731C" w:rsidP="001D0EC9">
      <w:pPr>
        <w:keepNext/>
        <w:jc w:val="center"/>
      </w:pPr>
      <w:r>
        <w:rPr>
          <w:noProof/>
        </w:rPr>
        <w:drawing>
          <wp:inline distT="0" distB="0" distL="0" distR="0" wp14:anchorId="6A8B1D1E" wp14:editId="5306DADF">
            <wp:extent cx="4984082" cy="4709160"/>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lowchart-main ESP32.drawio (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84082" cy="4709160"/>
                    </a:xfrm>
                    <a:prstGeom prst="rect">
                      <a:avLst/>
                    </a:prstGeom>
                  </pic:spPr>
                </pic:pic>
              </a:graphicData>
            </a:graphic>
          </wp:inline>
        </w:drawing>
      </w:r>
    </w:p>
    <w:p w14:paraId="23E955A0" w14:textId="5A50D087" w:rsidR="006F47D6" w:rsidRDefault="00332BD8" w:rsidP="001D0EC9">
      <w:pPr>
        <w:pStyle w:val="Caption"/>
      </w:pPr>
      <w:bookmarkStart w:id="113" w:name="_Toc165844666"/>
      <w:r>
        <w:t xml:space="preserve">Hình </w:t>
      </w:r>
      <w:fldSimple w:instr=" SEQ Hình \* ARABIC ">
        <w:r w:rsidR="001D141D">
          <w:rPr>
            <w:noProof/>
          </w:rPr>
          <w:t>36</w:t>
        </w:r>
      </w:fldSimple>
      <w:r>
        <w:t>: Lưu đồ tổng quát trên ESP32</w:t>
      </w:r>
      <w:bookmarkEnd w:id="113"/>
    </w:p>
    <w:p w14:paraId="345CE307" w14:textId="402D8141" w:rsidR="006E572A" w:rsidRDefault="00332BD8" w:rsidP="00332BD8">
      <w:pPr>
        <w:jc w:val="both"/>
      </w:pPr>
      <w:r>
        <w:tab/>
        <w:t xml:space="preserve">Chương trình chính thực hiện kết nối Wi-Fi, khởi tạo UART1 để giao tiếp với cảm biến R307, khởi tạo các GPIO cho led, kết nối đến MQTT broker, đăng ký đến các topic của MQTT. </w:t>
      </w:r>
      <w:r w:rsidR="00735D78">
        <w:t xml:space="preserve">Sau đó, nó sẽ tiến hành xác minh mật khẩu với module cảm biến vân tay. Sau khi các </w:t>
      </w:r>
      <w:r w:rsidR="006E572A">
        <w:t>bước khởi tạo thành công, nó sẽ vào vòng lặp vô hạn để thực hiện các công việc tương ứng khi có yêu cầu nhận được thông qua MQTT:</w:t>
      </w:r>
    </w:p>
    <w:p w14:paraId="2CC466E4" w14:textId="71B0CD7F" w:rsidR="006E572A" w:rsidRDefault="006E572A" w:rsidP="000C1E5B">
      <w:pPr>
        <w:pStyle w:val="ListParagraph"/>
        <w:numPr>
          <w:ilvl w:val="0"/>
          <w:numId w:val="43"/>
        </w:numPr>
        <w:jc w:val="both"/>
      </w:pPr>
      <w:r>
        <w:t>Lấy vân tay và lưu trữ</w:t>
      </w:r>
      <w:r w:rsidR="006F1E91">
        <w:t xml:space="preserve"> (hàm </w:t>
      </w:r>
      <w:r w:rsidR="006F1E91" w:rsidRPr="006F1E91">
        <w:t>store_fingerprint</w:t>
      </w:r>
      <w:r w:rsidR="006F1E91">
        <w:t>())</w:t>
      </w:r>
      <w:r>
        <w:t xml:space="preserve">: Điều kiện để thực hiện nhiệm vụ này là biến </w:t>
      </w:r>
      <w:r w:rsidRPr="006E572A">
        <w:rPr>
          <w:b/>
        </w:rPr>
        <w:t>get_fgprint</w:t>
      </w:r>
      <w:r>
        <w:rPr>
          <w:b/>
        </w:rPr>
        <w:t xml:space="preserve"> </w:t>
      </w:r>
      <w:r>
        <w:t xml:space="preserve">phải </w:t>
      </w:r>
      <w:r w:rsidR="009E3ABD" w:rsidRPr="009E3ABD">
        <w:t xml:space="preserve">có giá trị </w:t>
      </w:r>
      <w:r w:rsidR="009E3ABD">
        <w:t xml:space="preserve">là </w:t>
      </w:r>
      <w:r w:rsidRPr="009E3ABD">
        <w:rPr>
          <w:b/>
        </w:rPr>
        <w:t>true</w:t>
      </w:r>
      <w:r>
        <w:t xml:space="preserve"> và biến </w:t>
      </w:r>
      <w:r w:rsidRPr="006E572A">
        <w:rPr>
          <w:b/>
        </w:rPr>
        <w:t>back_fgprint</w:t>
      </w:r>
      <w:r>
        <w:rPr>
          <w:b/>
        </w:rPr>
        <w:t xml:space="preserve"> </w:t>
      </w:r>
      <w:r>
        <w:t xml:space="preserve">phải có giá trị là </w:t>
      </w:r>
      <w:r w:rsidRPr="009E3ABD">
        <w:rPr>
          <w:b/>
        </w:rPr>
        <w:t>false</w:t>
      </w:r>
      <w:r>
        <w:t xml:space="preserve"> (các giá trị này sẽ được gán đến true trong các sự kiện data của MQTT. Xem </w:t>
      </w:r>
      <w:r w:rsidR="004734FA">
        <w:t xml:space="preserve">phần </w:t>
      </w:r>
      <w:hyperlink w:anchor="_4.3.1.2.3._Lưu_đồ" w:history="1">
        <w:r w:rsidR="004734FA" w:rsidRPr="004734FA">
          <w:rPr>
            <w:rStyle w:val="Hyperlink"/>
          </w:rPr>
          <w:t>4.3.1.2.3. Lưu đồ giải thuật của quá trình lưu trữ vân tay (hàm store_fingerprint())</w:t>
        </w:r>
      </w:hyperlink>
      <w:r>
        <w:t xml:space="preserve"> để biết thêm chi tiết). Hàm này được thực hiện khi ứng dụng đang trong quá trình lấy vân tay và người dùng không nhấn nút TRỞ LẠI.</w:t>
      </w:r>
    </w:p>
    <w:p w14:paraId="21DB5369" w14:textId="75FDDD63" w:rsidR="006E572A" w:rsidRPr="00332BD8" w:rsidRDefault="006E572A" w:rsidP="000C1E5B">
      <w:pPr>
        <w:pStyle w:val="ListParagraph"/>
        <w:numPr>
          <w:ilvl w:val="0"/>
          <w:numId w:val="43"/>
        </w:numPr>
        <w:jc w:val="both"/>
      </w:pPr>
      <w:r>
        <w:lastRenderedPageBreak/>
        <w:t>Lấy vân tay và so sánh với vân tay trong bộ nhớ flash</w:t>
      </w:r>
      <w:r w:rsidR="006F1E91">
        <w:t xml:space="preserve"> (hàm </w:t>
      </w:r>
      <w:r w:rsidR="006F1E91" w:rsidRPr="006F1E91">
        <w:t>compare_fingerprint</w:t>
      </w:r>
      <w:r w:rsidR="006F1E91">
        <w:t>())</w:t>
      </w:r>
      <w:r>
        <w:t xml:space="preserve">: Điều kiện để thực hiện nhiệm vụ này là biến </w:t>
      </w:r>
      <w:r w:rsidR="009C5EC1">
        <w:rPr>
          <w:b/>
        </w:rPr>
        <w:t>cmp</w:t>
      </w:r>
      <w:r w:rsidRPr="006E572A">
        <w:rPr>
          <w:b/>
        </w:rPr>
        <w:t>_fgprint</w:t>
      </w:r>
      <w:r>
        <w:rPr>
          <w:b/>
        </w:rPr>
        <w:t xml:space="preserve"> </w:t>
      </w:r>
      <w:r>
        <w:t xml:space="preserve">phải được gán đến </w:t>
      </w:r>
      <w:r w:rsidRPr="003F642A">
        <w:rPr>
          <w:b/>
        </w:rPr>
        <w:t>true</w:t>
      </w:r>
      <w:r>
        <w:t xml:space="preserve"> và biến </w:t>
      </w:r>
      <w:r w:rsidRPr="006E572A">
        <w:rPr>
          <w:b/>
        </w:rPr>
        <w:t>back_fgprint</w:t>
      </w:r>
      <w:r>
        <w:rPr>
          <w:b/>
        </w:rPr>
        <w:t xml:space="preserve"> </w:t>
      </w:r>
      <w:r>
        <w:t xml:space="preserve">phải có giá trị là </w:t>
      </w:r>
      <w:r w:rsidRPr="003F642A">
        <w:rPr>
          <w:b/>
        </w:rPr>
        <w:t>false</w:t>
      </w:r>
      <w:r>
        <w:t xml:space="preserve"> (các giá trị này sẽ được gán đến true trong các sự kiện data của MQTT. Xem</w:t>
      </w:r>
      <w:r w:rsidR="005F09BA">
        <w:t xml:space="preserve"> phần </w:t>
      </w:r>
      <w:hyperlink w:anchor="_4.3.1.2.4__Lưu" w:history="1">
        <w:r w:rsidR="009A59FB">
          <w:rPr>
            <w:rStyle w:val="Hyperlink"/>
          </w:rPr>
          <w:t>4.3.1.2.4  Lưu đồ của quá trình nhận dạng vân tay (hàm compare_fingerprint())</w:t>
        </w:r>
      </w:hyperlink>
      <w:r>
        <w:t xml:space="preserve"> để biết thêm chi tiết). Hàm này được thực hiện khi ứng dụng đang trong quá trình so sánh vân tay và người dùng không nhấn vào nút TRỞ LẠI.</w:t>
      </w:r>
    </w:p>
    <w:p w14:paraId="62CBC398" w14:textId="5B14DE20" w:rsidR="00FA7DFA" w:rsidRDefault="006E09A5" w:rsidP="00376662">
      <w:pPr>
        <w:pStyle w:val="Heading5"/>
        <w:jc w:val="both"/>
      </w:pPr>
      <w:r>
        <w:t>4.3.2</w:t>
      </w:r>
      <w:r w:rsidR="006F47D6">
        <w:t>.2.2</w:t>
      </w:r>
      <w:r w:rsidR="007028D8">
        <w:t xml:space="preserve"> </w:t>
      </w:r>
      <w:r w:rsidR="006F47D6">
        <w:t xml:space="preserve"> </w:t>
      </w:r>
      <w:r w:rsidR="000635B2">
        <w:t>Lưu đồ</w:t>
      </w:r>
      <w:r w:rsidR="003C4990">
        <w:t xml:space="preserve"> giải thuật</w:t>
      </w:r>
      <w:r w:rsidR="00D76C8C">
        <w:t xml:space="preserve"> của</w:t>
      </w:r>
      <w:r w:rsidR="000635B2">
        <w:t xml:space="preserve"> s</w:t>
      </w:r>
      <w:r w:rsidR="00FA7DFA">
        <w:t>ự kiện data MQTT</w:t>
      </w:r>
      <w:r w:rsidR="00A505B1">
        <w:t xml:space="preserve"> (ESP32)</w:t>
      </w:r>
    </w:p>
    <w:p w14:paraId="5473FF0A" w14:textId="77777777" w:rsidR="00321438" w:rsidRDefault="000865A7" w:rsidP="003503B5">
      <w:pPr>
        <w:keepNext/>
        <w:jc w:val="center"/>
      </w:pPr>
      <w:r>
        <w:rPr>
          <w:noProof/>
        </w:rPr>
        <w:drawing>
          <wp:inline distT="0" distB="0" distL="0" distR="0" wp14:anchorId="0946A443" wp14:editId="31D765F0">
            <wp:extent cx="5436141" cy="52855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lowchart-MQTT_EVENT_DATA_ESP32.drawio.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36141" cy="5285555"/>
                    </a:xfrm>
                    <a:prstGeom prst="rect">
                      <a:avLst/>
                    </a:prstGeom>
                  </pic:spPr>
                </pic:pic>
              </a:graphicData>
            </a:graphic>
          </wp:inline>
        </w:drawing>
      </w:r>
    </w:p>
    <w:p w14:paraId="037EED84" w14:textId="0994CE5A" w:rsidR="007A7EE3" w:rsidRDefault="00321438" w:rsidP="007A7EE3">
      <w:pPr>
        <w:pStyle w:val="Caption"/>
      </w:pPr>
      <w:bookmarkStart w:id="114" w:name="_Toc165844667"/>
      <w:r>
        <w:t xml:space="preserve">Hình </w:t>
      </w:r>
      <w:fldSimple w:instr=" SEQ Hình \* ARABIC ">
        <w:r w:rsidR="001D141D">
          <w:rPr>
            <w:noProof/>
          </w:rPr>
          <w:t>37</w:t>
        </w:r>
      </w:fldSimple>
      <w:r>
        <w:t>: Sự kiện data của MQTT</w:t>
      </w:r>
      <w:bookmarkEnd w:id="114"/>
    </w:p>
    <w:p w14:paraId="7D25A8FE" w14:textId="0558743F" w:rsidR="00B341AF" w:rsidRPr="00763DC3" w:rsidRDefault="00B341AF" w:rsidP="007A7EE3">
      <w:pPr>
        <w:rPr>
          <w:b/>
        </w:rPr>
      </w:pPr>
      <w:r w:rsidRPr="00763DC3">
        <w:rPr>
          <w:b/>
        </w:rPr>
        <w:t>Các trường hợp:</w:t>
      </w:r>
    </w:p>
    <w:p w14:paraId="4992C436" w14:textId="5135FC22" w:rsidR="007A7EE3" w:rsidRDefault="00B341AF" w:rsidP="000C1E5B">
      <w:pPr>
        <w:pStyle w:val="ListParagraph"/>
        <w:numPr>
          <w:ilvl w:val="0"/>
          <w:numId w:val="44"/>
        </w:numPr>
        <w:jc w:val="both"/>
      </w:pPr>
      <w:r>
        <w:t>“</w:t>
      </w:r>
      <w:r w:rsidRPr="003D3537">
        <w:rPr>
          <w:b/>
        </w:rPr>
        <w:t>start_count_</w:t>
      </w:r>
      <w:r>
        <w:t xml:space="preserve">”: </w:t>
      </w:r>
      <w:r w:rsidR="003D3537">
        <w:t xml:space="preserve">Đây là message được gửi từ backend để thông báo ứng dụng sẽ được bắt đầu, đi kèm với số lượng ô tủ còn trống và id tương ứng của các ô tủ đã xài. Sau khi nhận </w:t>
      </w:r>
      <w:r w:rsidR="003D3537">
        <w:lastRenderedPageBreak/>
        <w:t>được message này</w:t>
      </w:r>
      <w:r w:rsidR="00D50B85">
        <w:t>,</w:t>
      </w:r>
      <w:r w:rsidR="003D3537">
        <w:t xml:space="preserve"> ESP32 sẽ phân tích chuỗi này và tiến hành cập nhật lại trạng thái của ô tủ và xóa các dấu vân tay của các ô tủ chưa được sử dụng.</w:t>
      </w:r>
    </w:p>
    <w:p w14:paraId="4B6B0129" w14:textId="2D58D499" w:rsidR="003D3537" w:rsidRDefault="003D3537" w:rsidP="000C1E5B">
      <w:pPr>
        <w:pStyle w:val="ListParagraph"/>
        <w:numPr>
          <w:ilvl w:val="0"/>
          <w:numId w:val="44"/>
        </w:numPr>
        <w:jc w:val="both"/>
      </w:pPr>
      <w:r>
        <w:t>“</w:t>
      </w:r>
      <w:r>
        <w:rPr>
          <w:b/>
        </w:rPr>
        <w:t>start_fgprint_</w:t>
      </w:r>
      <w:r>
        <w:t xml:space="preserve">”: Đây là message được gửi từ backend để bắt đầu quá trình lấy vân tay và lưu xuống bộ nhớ flash. Message này được gửi kèm với id phía sau đồng bộ id giữa hình ảnh và vân tay. Khi nhận được message này thì biến </w:t>
      </w:r>
      <w:r w:rsidRPr="003D3537">
        <w:rPr>
          <w:b/>
        </w:rPr>
        <w:t>get_fgprint</w:t>
      </w:r>
      <w:r>
        <w:rPr>
          <w:b/>
        </w:rPr>
        <w:t xml:space="preserve"> </w:t>
      </w:r>
      <w:r>
        <w:t>sẽ được gán giá trị true và chương trình chính sẽ bắt đầu thu thập vân tay</w:t>
      </w:r>
      <w:r w:rsidR="001D7E40">
        <w:t xml:space="preserve"> và lưu trữ</w:t>
      </w:r>
      <w:r>
        <w:t>.</w:t>
      </w:r>
    </w:p>
    <w:p w14:paraId="4FEDDAA6" w14:textId="5D0FC086" w:rsidR="003D3537" w:rsidRDefault="003D3537" w:rsidP="000C1E5B">
      <w:pPr>
        <w:pStyle w:val="ListParagraph"/>
        <w:numPr>
          <w:ilvl w:val="0"/>
          <w:numId w:val="44"/>
        </w:numPr>
        <w:jc w:val="both"/>
      </w:pPr>
      <w:r>
        <w:t>“</w:t>
      </w:r>
      <w:r>
        <w:rPr>
          <w:b/>
        </w:rPr>
        <w:t>cmp_fgprint</w:t>
      </w:r>
      <w:r>
        <w:t xml:space="preserve">”: Đây là message được gửi từ backend để bắt đầu quá trình lấy vân tay và so sánh với vân tay được lưu trong bộ nhớ flash. Khi nhận được message này thì biến </w:t>
      </w:r>
      <w:r w:rsidR="008C3CFC">
        <w:rPr>
          <w:b/>
        </w:rPr>
        <w:t>cmp</w:t>
      </w:r>
      <w:r w:rsidRPr="003D3537">
        <w:rPr>
          <w:b/>
        </w:rPr>
        <w:t>_fgprint</w:t>
      </w:r>
      <w:r>
        <w:rPr>
          <w:b/>
        </w:rPr>
        <w:t xml:space="preserve"> </w:t>
      </w:r>
      <w:r>
        <w:t>sẽ được gán giá trị true và chương trình chính sẽ bắt đầu thu thập vân tay</w:t>
      </w:r>
      <w:r w:rsidR="001D7E40">
        <w:t xml:space="preserve"> và so sánh</w:t>
      </w:r>
      <w:r>
        <w:t>.</w:t>
      </w:r>
    </w:p>
    <w:p w14:paraId="6CE52F77" w14:textId="631ACC6F" w:rsidR="003D3537" w:rsidRDefault="001D7E40" w:rsidP="000C1E5B">
      <w:pPr>
        <w:pStyle w:val="ListParagraph"/>
        <w:numPr>
          <w:ilvl w:val="0"/>
          <w:numId w:val="44"/>
        </w:numPr>
        <w:jc w:val="both"/>
      </w:pPr>
      <w:r>
        <w:t>“</w:t>
      </w:r>
      <w:r>
        <w:rPr>
          <w:b/>
        </w:rPr>
        <w:t>image_get_</w:t>
      </w:r>
      <w:r>
        <w:t xml:space="preserve">”: </w:t>
      </w:r>
      <w:r w:rsidRPr="001D7E40">
        <w:t xml:space="preserve">Đây là message được gửi từ backend để thông báo </w:t>
      </w:r>
      <w:r>
        <w:t xml:space="preserve">đã nhận dạng được khuôn mặt. </w:t>
      </w:r>
      <w:r w:rsidRPr="001D7E40">
        <w:t xml:space="preserve">Message này được gửi kèm với id phía sau </w:t>
      </w:r>
      <w:r>
        <w:t xml:space="preserve">của </w:t>
      </w:r>
      <w:r w:rsidRPr="001D7E40">
        <w:t xml:space="preserve">hình ảnh </w:t>
      </w:r>
      <w:r>
        <w:t>đã được nhận dạng. ESP32 sẽ xóa vân tay tương ứng với id này.</w:t>
      </w:r>
    </w:p>
    <w:p w14:paraId="16219937" w14:textId="47AB6219" w:rsidR="001D7E40" w:rsidRDefault="001D7E40" w:rsidP="000C1E5B">
      <w:pPr>
        <w:pStyle w:val="ListParagraph"/>
        <w:numPr>
          <w:ilvl w:val="0"/>
          <w:numId w:val="44"/>
        </w:numPr>
        <w:jc w:val="both"/>
      </w:pPr>
      <w:r>
        <w:t>“</w:t>
      </w:r>
      <w:r>
        <w:rPr>
          <w:b/>
        </w:rPr>
        <w:t>people_</w:t>
      </w:r>
      <w:r>
        <w:t xml:space="preserve">”: </w:t>
      </w:r>
      <w:r w:rsidRPr="001D7E40">
        <w:t>Đây là message được gửi từ backend để thông báo đã nhận dạng được khuôn mặt</w:t>
      </w:r>
      <w:r>
        <w:t xml:space="preserve"> (trường hợp nhận dạng được nhiều khuôn mặt)</w:t>
      </w:r>
      <w:r w:rsidRPr="001D7E40">
        <w:t>. Message này được gửi kèm với id phía sau của</w:t>
      </w:r>
      <w:r>
        <w:t xml:space="preserve"> các</w:t>
      </w:r>
      <w:r w:rsidRPr="001D7E40">
        <w:t xml:space="preserve"> hình ảnh đã được nhận dạng. ESP32 sẽ xóa vân tay tương ứng với</w:t>
      </w:r>
      <w:r>
        <w:t xml:space="preserve"> các</w:t>
      </w:r>
      <w:r w:rsidRPr="001D7E40">
        <w:t xml:space="preserve"> id này.</w:t>
      </w:r>
    </w:p>
    <w:p w14:paraId="14DF2656" w14:textId="2D703DB9" w:rsidR="001D7E40" w:rsidRDefault="001D7E40" w:rsidP="000C1E5B">
      <w:pPr>
        <w:pStyle w:val="ListParagraph"/>
        <w:numPr>
          <w:ilvl w:val="0"/>
          <w:numId w:val="44"/>
        </w:numPr>
        <w:jc w:val="both"/>
      </w:pPr>
      <w:r>
        <w:t>“</w:t>
      </w:r>
      <w:r>
        <w:rPr>
          <w:b/>
        </w:rPr>
        <w:t>back_fgprint</w:t>
      </w:r>
      <w:r>
        <w:t xml:space="preserve">”: Đây là message nhận được từ frontend để thông báo </w:t>
      </w:r>
      <w:r w:rsidR="00FC1BF0">
        <w:t>người dùng không muốn tiếp tục</w:t>
      </w:r>
      <w:r w:rsidR="007A5E3A">
        <w:t xml:space="preserve"> quá trình thu thập, nhận diện vân tay nữa.</w:t>
      </w:r>
    </w:p>
    <w:p w14:paraId="45FCBBD2" w14:textId="77777777" w:rsidR="00456392" w:rsidRPr="007A7EE3" w:rsidRDefault="00456392" w:rsidP="00456392">
      <w:pPr>
        <w:jc w:val="both"/>
      </w:pPr>
    </w:p>
    <w:p w14:paraId="7D2222CD" w14:textId="45AACB8F" w:rsidR="006F47D6" w:rsidRDefault="00FA7DFA" w:rsidP="00376662">
      <w:pPr>
        <w:pStyle w:val="Heading5"/>
        <w:jc w:val="both"/>
      </w:pPr>
      <w:bookmarkStart w:id="115" w:name="_4.3.1.2.3._Lưu_đồ"/>
      <w:bookmarkEnd w:id="115"/>
      <w:r w:rsidRPr="00FA7DFA">
        <w:lastRenderedPageBreak/>
        <w:t>4.3.1.2.</w:t>
      </w:r>
      <w:r>
        <w:t>3</w:t>
      </w:r>
      <w:r w:rsidRPr="00FA7DFA">
        <w:t xml:space="preserve">. </w:t>
      </w:r>
      <w:r w:rsidR="006F47D6">
        <w:t>Lưu đồ</w:t>
      </w:r>
      <w:r w:rsidR="008C67F6">
        <w:t xml:space="preserve"> giải thuật</w:t>
      </w:r>
      <w:r w:rsidR="006F47D6">
        <w:t xml:space="preserve"> của quá trình lưu trữ vân tay</w:t>
      </w:r>
      <w:r w:rsidR="00A81E00">
        <w:t xml:space="preserve"> (hàm </w:t>
      </w:r>
      <w:r w:rsidR="00A81E00" w:rsidRPr="00A81E00">
        <w:t>store_fingerprint</w:t>
      </w:r>
      <w:r w:rsidR="00A81E00">
        <w:t>())</w:t>
      </w:r>
    </w:p>
    <w:p w14:paraId="75B8F36A" w14:textId="77777777" w:rsidR="006F1E91" w:rsidRDefault="00E74C9C" w:rsidP="006F1E91">
      <w:pPr>
        <w:keepNext/>
        <w:jc w:val="center"/>
      </w:pPr>
      <w:r>
        <w:rPr>
          <w:noProof/>
        </w:rPr>
        <w:drawing>
          <wp:inline distT="0" distB="0" distL="0" distR="0" wp14:anchorId="4D8DCDD4" wp14:editId="049FAC86">
            <wp:extent cx="5069015" cy="436077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lowchart-store_fingerprint.drawio.png"/>
                    <pic:cNvPicPr/>
                  </pic:nvPicPr>
                  <pic:blipFill>
                    <a:blip r:embed="rId54">
                      <a:extLst>
                        <a:ext uri="{28A0092B-C50C-407E-A947-70E740481C1C}">
                          <a14:useLocalDpi xmlns:a14="http://schemas.microsoft.com/office/drawing/2010/main" val="0"/>
                        </a:ext>
                      </a:extLst>
                    </a:blip>
                    <a:stretch>
                      <a:fillRect/>
                    </a:stretch>
                  </pic:blipFill>
                  <pic:spPr>
                    <a:xfrm>
                      <a:off x="0" y="0"/>
                      <a:ext cx="5069015" cy="4360770"/>
                    </a:xfrm>
                    <a:prstGeom prst="rect">
                      <a:avLst/>
                    </a:prstGeom>
                  </pic:spPr>
                </pic:pic>
              </a:graphicData>
            </a:graphic>
          </wp:inline>
        </w:drawing>
      </w:r>
    </w:p>
    <w:p w14:paraId="4AC0341E" w14:textId="2C003143" w:rsidR="006F47D6" w:rsidRDefault="006F1E91" w:rsidP="006F1E91">
      <w:pPr>
        <w:pStyle w:val="Caption"/>
      </w:pPr>
      <w:bookmarkStart w:id="116" w:name="_Toc165844668"/>
      <w:r>
        <w:t xml:space="preserve">Hình </w:t>
      </w:r>
      <w:fldSimple w:instr=" SEQ Hình \* ARABIC ">
        <w:r w:rsidR="001D141D">
          <w:rPr>
            <w:noProof/>
          </w:rPr>
          <w:t>38</w:t>
        </w:r>
      </w:fldSimple>
      <w:r>
        <w:t>: Lưu đồ của quá trình lưu trữ vân tay</w:t>
      </w:r>
      <w:bookmarkEnd w:id="116"/>
    </w:p>
    <w:p w14:paraId="2E619E95" w14:textId="1A2ED185" w:rsidR="009A62F6" w:rsidRPr="00763DC3" w:rsidRDefault="009A62F6" w:rsidP="004C4F1E">
      <w:pPr>
        <w:jc w:val="both"/>
        <w:rPr>
          <w:b/>
        </w:rPr>
      </w:pPr>
      <w:r w:rsidRPr="00763DC3">
        <w:rPr>
          <w:b/>
        </w:rPr>
        <w:t>Quá trình lưu trữ vân tay:</w:t>
      </w:r>
    </w:p>
    <w:p w14:paraId="52E0A827" w14:textId="57AA8734" w:rsidR="006F1E91" w:rsidRDefault="006F1E91" w:rsidP="004C4F1E">
      <w:pPr>
        <w:jc w:val="both"/>
      </w:pPr>
      <w:r>
        <w:t xml:space="preserve">Bước 1: </w:t>
      </w:r>
      <w:r w:rsidR="00A81E00">
        <w:t xml:space="preserve">Hệ thống sẽ đợi đến khi nào có vân tay được đặt để nhận diện vân tay và lấy mẫu. </w:t>
      </w:r>
      <w:r w:rsidR="009A62F6">
        <w:t xml:space="preserve">Gọi hàm </w:t>
      </w:r>
      <w:r w:rsidR="009A62F6" w:rsidRPr="009A62F6">
        <w:t>GenImg</w:t>
      </w:r>
      <w:r w:rsidR="009A62F6">
        <w:t>().</w:t>
      </w:r>
    </w:p>
    <w:p w14:paraId="12C6F65B" w14:textId="726ECC6C" w:rsidR="00A81E00" w:rsidRDefault="00A81E00" w:rsidP="004C4F1E">
      <w:pPr>
        <w:jc w:val="both"/>
      </w:pPr>
      <w:r>
        <w:t>Bước 2:</w:t>
      </w:r>
      <w:r w:rsidR="004C4F1E">
        <w:t xml:space="preserve"> Sau khi lấy mẫu, nó sẽ chuyển đổi image vừa nhận được thành chuỗi ký tự và lưu vào trong buffer1.</w:t>
      </w:r>
      <w:r w:rsidR="009A62F6">
        <w:t xml:space="preserve"> Gọi hàm </w:t>
      </w:r>
      <w:r w:rsidR="009A62F6" w:rsidRPr="009A62F6">
        <w:t>Img2Tz</w:t>
      </w:r>
      <w:r w:rsidR="009A62F6">
        <w:t>().</w:t>
      </w:r>
    </w:p>
    <w:p w14:paraId="40132FE0" w14:textId="227ECDFA" w:rsidR="004C4F1E" w:rsidRDefault="004C4F1E" w:rsidP="004C4F1E">
      <w:pPr>
        <w:jc w:val="both"/>
      </w:pPr>
      <w:r>
        <w:t xml:space="preserve">Bước 3: </w:t>
      </w:r>
      <w:r w:rsidRPr="004C4F1E">
        <w:t>Hệ thống sẽ đợi đến khi nào có vân tay được đặt để nhận diện vân tay và lấy mẫu</w:t>
      </w:r>
      <w:r>
        <w:t xml:space="preserve"> lần 2.</w:t>
      </w:r>
      <w:r w:rsidR="009A62F6">
        <w:t xml:space="preserve"> </w:t>
      </w:r>
      <w:r w:rsidR="009A62F6" w:rsidRPr="009A62F6">
        <w:t>Gọi hàm GenImg().</w:t>
      </w:r>
    </w:p>
    <w:p w14:paraId="7930CCED" w14:textId="3016450F" w:rsidR="004C4F1E" w:rsidRDefault="004C4F1E" w:rsidP="004C4F1E">
      <w:pPr>
        <w:jc w:val="both"/>
      </w:pPr>
      <w:r>
        <w:t xml:space="preserve">Bước 4: </w:t>
      </w:r>
      <w:r w:rsidRPr="004C4F1E">
        <w:t>Sau khi lấy mẫu</w:t>
      </w:r>
      <w:r>
        <w:t xml:space="preserve"> lần 2</w:t>
      </w:r>
      <w:r w:rsidRPr="004C4F1E">
        <w:t>, nó sẽ chuyển đổi image vừa nhận được thành chuỗi ký tự và lưu vào trong buffer</w:t>
      </w:r>
      <w:r>
        <w:t>2</w:t>
      </w:r>
      <w:r w:rsidRPr="004C4F1E">
        <w:t>.</w:t>
      </w:r>
      <w:r w:rsidR="009A62F6">
        <w:t xml:space="preserve"> </w:t>
      </w:r>
      <w:r w:rsidR="009A62F6" w:rsidRPr="009A62F6">
        <w:t>Gọi hàm Img2Tz().</w:t>
      </w:r>
    </w:p>
    <w:p w14:paraId="6BA8565C" w14:textId="198FF89F" w:rsidR="000B1F53" w:rsidRDefault="009A62F6" w:rsidP="009A62F6">
      <w:pPr>
        <w:jc w:val="both"/>
      </w:pPr>
      <w:r>
        <w:t>Bước 5: Hệ thống sẽ tiến hành đối chiếu 2 buffer</w:t>
      </w:r>
      <w:r w:rsidR="00E36CC4">
        <w:t xml:space="preserve"> (gọi làm</w:t>
      </w:r>
      <w:r w:rsidR="00E36CC4" w:rsidRPr="00E36CC4">
        <w:t xml:space="preserve"> Match</w:t>
      </w:r>
      <w:r w:rsidR="00E36CC4">
        <w:t>()),</w:t>
      </w:r>
      <w:r>
        <w:t xml:space="preserve"> tạo thành một mẫu chung và lưu ngược lại chúng vào lại hai buffer đó.</w:t>
      </w:r>
      <w:r w:rsidR="000B1F53">
        <w:t xml:space="preserve"> Gọi hàm </w:t>
      </w:r>
      <w:r w:rsidR="00E36CC4" w:rsidRPr="00E36CC4">
        <w:t>RegModel</w:t>
      </w:r>
      <w:r w:rsidR="000B1F53">
        <w:t>().</w:t>
      </w:r>
    </w:p>
    <w:p w14:paraId="439BA89D" w14:textId="3D2AFC4B" w:rsidR="009A62F6" w:rsidRDefault="009A62F6" w:rsidP="009A62F6">
      <w:pPr>
        <w:jc w:val="both"/>
      </w:pPr>
      <w:r>
        <w:lastRenderedPageBreak/>
        <w:t>Bước 6: Lưu mẫu vào bộ nhớ.</w:t>
      </w:r>
      <w:r w:rsidR="000B1F53">
        <w:t xml:space="preserve"> </w:t>
      </w:r>
      <w:r w:rsidR="000B1F53" w:rsidRPr="000B1F53">
        <w:t>Gọi hàm</w:t>
      </w:r>
      <w:r w:rsidR="000B1F53">
        <w:t xml:space="preserve"> </w:t>
      </w:r>
      <w:r w:rsidR="00435458" w:rsidRPr="00435458">
        <w:t>Store</w:t>
      </w:r>
      <w:r w:rsidR="000B1F53">
        <w:t>().</w:t>
      </w:r>
    </w:p>
    <w:p w14:paraId="1A4DBFB6" w14:textId="0A38F8A7" w:rsidR="009A62F6" w:rsidRDefault="009A62F6" w:rsidP="009A62F6">
      <w:pPr>
        <w:jc w:val="both"/>
      </w:pPr>
      <w:r>
        <w:t>Bước 7: Gửi trạng thái lưu</w:t>
      </w:r>
      <w:r w:rsidR="000B1F53">
        <w:t xml:space="preserve"> trữ vân tay đến backend. </w:t>
      </w:r>
    </w:p>
    <w:p w14:paraId="2160048F" w14:textId="3A0B10D0" w:rsidR="009A62F6" w:rsidRPr="006F1E91" w:rsidRDefault="000B1F53" w:rsidP="009A62F6">
      <w:pPr>
        <w:jc w:val="both"/>
      </w:pPr>
      <w:r>
        <w:t>Bước 8: Cập nhật trạng thái led tủ.</w:t>
      </w:r>
    </w:p>
    <w:p w14:paraId="4642440A" w14:textId="19FE462C" w:rsidR="006F47D6" w:rsidRDefault="006F47D6" w:rsidP="00376662">
      <w:pPr>
        <w:pStyle w:val="Heading5"/>
        <w:jc w:val="both"/>
      </w:pPr>
      <w:bookmarkStart w:id="117" w:name="_4.3.1.2.4__Lưu"/>
      <w:bookmarkEnd w:id="117"/>
      <w:r>
        <w:t>4.3.1.2.</w:t>
      </w:r>
      <w:r w:rsidR="00FA7DFA">
        <w:t>4</w:t>
      </w:r>
      <w:r w:rsidR="00A5026D">
        <w:t xml:space="preserve"> </w:t>
      </w:r>
      <w:r>
        <w:t xml:space="preserve"> Lưu đồ của quá trình nhận dạng vân tay</w:t>
      </w:r>
      <w:r w:rsidR="00552CE9">
        <w:t xml:space="preserve"> (hàm </w:t>
      </w:r>
      <w:r w:rsidR="000223D6">
        <w:t>compare</w:t>
      </w:r>
      <w:r w:rsidR="00552CE9">
        <w:t>_fingerprint())</w:t>
      </w:r>
    </w:p>
    <w:p w14:paraId="1A09C2FD" w14:textId="77777777" w:rsidR="007A7EE3" w:rsidRDefault="00AD6E1E" w:rsidP="007A7EE3">
      <w:pPr>
        <w:keepNext/>
        <w:jc w:val="center"/>
      </w:pPr>
      <w:r>
        <w:rPr>
          <w:noProof/>
        </w:rPr>
        <w:drawing>
          <wp:inline distT="0" distB="0" distL="0" distR="0" wp14:anchorId="1B3C0EF2" wp14:editId="09B3AEAC">
            <wp:extent cx="4346855" cy="54044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lowchart-compare_fingerprint.drawi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46855" cy="5404485"/>
                    </a:xfrm>
                    <a:prstGeom prst="rect">
                      <a:avLst/>
                    </a:prstGeom>
                  </pic:spPr>
                </pic:pic>
              </a:graphicData>
            </a:graphic>
          </wp:inline>
        </w:drawing>
      </w:r>
    </w:p>
    <w:p w14:paraId="2A631422" w14:textId="109CCCFB" w:rsidR="00FA7DFA" w:rsidRDefault="007A7EE3" w:rsidP="007A7EE3">
      <w:pPr>
        <w:pStyle w:val="Caption"/>
      </w:pPr>
      <w:bookmarkStart w:id="118" w:name="_Toc165844669"/>
      <w:r>
        <w:t xml:space="preserve">Hình </w:t>
      </w:r>
      <w:fldSimple w:instr=" SEQ Hình \* ARABIC ">
        <w:r w:rsidR="001D141D">
          <w:rPr>
            <w:noProof/>
          </w:rPr>
          <w:t>39</w:t>
        </w:r>
      </w:fldSimple>
      <w:r>
        <w:t>: Lưu đồ của quá trình nhận dạng vân tay</w:t>
      </w:r>
      <w:bookmarkEnd w:id="118"/>
    </w:p>
    <w:p w14:paraId="3106FA34" w14:textId="25C94B71" w:rsidR="000B1F53" w:rsidRPr="00763DC3" w:rsidRDefault="000B1F53" w:rsidP="007A7EE3">
      <w:pPr>
        <w:rPr>
          <w:b/>
        </w:rPr>
      </w:pPr>
      <w:r w:rsidRPr="00763DC3">
        <w:rPr>
          <w:b/>
        </w:rPr>
        <w:t>Quá trình nhận dạng vân tay:</w:t>
      </w:r>
    </w:p>
    <w:p w14:paraId="2BC0C4B2" w14:textId="77777777" w:rsidR="007B1A3D" w:rsidRDefault="007A7EE3" w:rsidP="007B1A3D">
      <w:pPr>
        <w:jc w:val="both"/>
      </w:pPr>
      <w:r>
        <w:t>Bước 1:</w:t>
      </w:r>
      <w:r w:rsidR="000B1F53">
        <w:t xml:space="preserve"> </w:t>
      </w:r>
      <w:r w:rsidR="000D5787" w:rsidRPr="000D5787">
        <w:t>Hệ thống sẽ đợi đến khi nào có vân tay được đặt để nhận diện vân tay và lấy mẫu. Gọi hàm GenImg().</w:t>
      </w:r>
    </w:p>
    <w:p w14:paraId="34EF1772" w14:textId="1D469BA3" w:rsidR="000D5787" w:rsidRDefault="000D5787" w:rsidP="007B1A3D">
      <w:pPr>
        <w:jc w:val="both"/>
      </w:pPr>
      <w:r>
        <w:lastRenderedPageBreak/>
        <w:t xml:space="preserve">Bước 2: </w:t>
      </w:r>
      <w:r w:rsidR="007B1A3D" w:rsidRPr="007B1A3D">
        <w:t>Sau khi lấy mẫu, nó sẽ chuyển đổi image vừa nhận được thành chuỗi ký tự và lưu vào trong buffer1. Gọi hàm Img2Tz().</w:t>
      </w:r>
    </w:p>
    <w:p w14:paraId="38CD6DD1" w14:textId="5613DD5E" w:rsidR="007B1A3D" w:rsidRDefault="007B1A3D" w:rsidP="007B1A3D">
      <w:pPr>
        <w:jc w:val="both"/>
      </w:pPr>
      <w:r>
        <w:t xml:space="preserve">Bước 3: Đối chiếu mẫu vừa nhận được với tất cả các mẫu trong bộ nhớ flash của cảm biến vân tay. Khi có sự trùng khớp sẽ trả về id của vân tay. Gọi hàm </w:t>
      </w:r>
      <w:r w:rsidRPr="007B1A3D">
        <w:t>Search</w:t>
      </w:r>
      <w:r>
        <w:t>().</w:t>
      </w:r>
    </w:p>
    <w:p w14:paraId="16CE8310" w14:textId="77777777" w:rsidR="007B1A3D" w:rsidRDefault="007B1A3D" w:rsidP="007B1A3D">
      <w:pPr>
        <w:jc w:val="both"/>
      </w:pPr>
      <w:r>
        <w:t>Bước 4: Gửi thông báo của quá trình nhận dạng đến frontend.</w:t>
      </w:r>
    </w:p>
    <w:p w14:paraId="53204054" w14:textId="557FB5DE" w:rsidR="007B1A3D" w:rsidRPr="007A7EE3" w:rsidRDefault="007B1A3D" w:rsidP="007B1A3D">
      <w:pPr>
        <w:jc w:val="both"/>
      </w:pPr>
      <w:r>
        <w:t xml:space="preserve">Bước 5: Cập nhật trạng thái led tủ nếu như có kết quả trùng khớp. </w:t>
      </w:r>
    </w:p>
    <w:p w14:paraId="241A0031" w14:textId="43EE6963" w:rsidR="00F40136" w:rsidRPr="00F01E83" w:rsidRDefault="006E09A5" w:rsidP="007A7EE3">
      <w:pPr>
        <w:pStyle w:val="Heading3"/>
        <w:jc w:val="both"/>
      </w:pPr>
      <w:bookmarkStart w:id="119" w:name="_Toc165846345"/>
      <w:r>
        <w:t>4.3.3</w:t>
      </w:r>
      <w:r w:rsidR="00150F87">
        <w:t xml:space="preserve"> </w:t>
      </w:r>
      <w:r w:rsidR="00FA7DFA">
        <w:t xml:space="preserve"> Software</w:t>
      </w:r>
      <w:bookmarkEnd w:id="119"/>
    </w:p>
    <w:p w14:paraId="1EBFA393" w14:textId="63C8A8D0" w:rsidR="00FA7DFA" w:rsidRDefault="006E09A5" w:rsidP="00376662">
      <w:pPr>
        <w:pStyle w:val="Heading4"/>
        <w:jc w:val="both"/>
      </w:pPr>
      <w:r>
        <w:t>4.3.3</w:t>
      </w:r>
      <w:r w:rsidR="00FA7DFA">
        <w:t>.1</w:t>
      </w:r>
      <w:r w:rsidR="00C711F3">
        <w:t xml:space="preserve"> </w:t>
      </w:r>
      <w:r w:rsidR="00FA7DFA">
        <w:t xml:space="preserve"> Frontend</w:t>
      </w:r>
    </w:p>
    <w:p w14:paraId="4ABFA052" w14:textId="03B92102" w:rsidR="003253B9" w:rsidRDefault="003253B9" w:rsidP="003253B9">
      <w:r>
        <w:t>Frontend có nhiệm vụ:</w:t>
      </w:r>
    </w:p>
    <w:p w14:paraId="7033F076" w14:textId="64C8EBE4" w:rsidR="003253B9" w:rsidRDefault="007B1A3D" w:rsidP="000C1E5B">
      <w:pPr>
        <w:pStyle w:val="ListParagraph"/>
        <w:numPr>
          <w:ilvl w:val="0"/>
          <w:numId w:val="45"/>
        </w:numPr>
      </w:pPr>
      <w:r>
        <w:t>Thiết kế giao diện người dùng đơn giản nhưng đầy đủ các tính năng.</w:t>
      </w:r>
    </w:p>
    <w:p w14:paraId="600E3C3E" w14:textId="60BCC4AD" w:rsidR="007B1A3D" w:rsidRDefault="007B1A3D" w:rsidP="000C1E5B">
      <w:pPr>
        <w:pStyle w:val="ListParagraph"/>
        <w:numPr>
          <w:ilvl w:val="0"/>
          <w:numId w:val="45"/>
        </w:numPr>
        <w:jc w:val="both"/>
      </w:pPr>
      <w:r>
        <w:t>Truyền/nhận dữ liệu qua MQTT broker và thực hiện bóc tách dữ liệu nhận được thông qua các topic, tương tác với MCU và backend.</w:t>
      </w:r>
    </w:p>
    <w:p w14:paraId="0B0E6BEA" w14:textId="60881685" w:rsidR="007B1A3D" w:rsidRPr="003253B9" w:rsidRDefault="007B1A3D" w:rsidP="000C1E5B">
      <w:pPr>
        <w:pStyle w:val="ListParagraph"/>
        <w:numPr>
          <w:ilvl w:val="0"/>
          <w:numId w:val="45"/>
        </w:numPr>
        <w:jc w:val="both"/>
      </w:pPr>
      <w:r>
        <w:t>Nhận dữ liệu qua Websocket để hiển thị hình ảnh.</w:t>
      </w:r>
    </w:p>
    <w:p w14:paraId="07E7BFEC" w14:textId="596BA312" w:rsidR="007A7EE3" w:rsidRPr="007A7EE3" w:rsidRDefault="006E09A5" w:rsidP="000E63C4">
      <w:pPr>
        <w:pStyle w:val="Heading5"/>
      </w:pPr>
      <w:r>
        <w:t>4.3.3</w:t>
      </w:r>
      <w:r w:rsidR="000E63C4">
        <w:t>.1.1  Các giao diện người dùng</w:t>
      </w:r>
    </w:p>
    <w:p w14:paraId="732683BD" w14:textId="77777777" w:rsidR="00525CA7" w:rsidRDefault="00525CA7" w:rsidP="000E63C4">
      <w:pPr>
        <w:keepNext/>
        <w:jc w:val="center"/>
      </w:pPr>
      <w:r>
        <w:rPr>
          <w:noProof/>
        </w:rPr>
        <w:drawing>
          <wp:inline distT="0" distB="0" distL="0" distR="0" wp14:anchorId="13BDACC3" wp14:editId="371D6A6F">
            <wp:extent cx="5000755" cy="3489351"/>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807" t="2041" r="14991"/>
                    <a:stretch/>
                  </pic:blipFill>
                  <pic:spPr bwMode="auto">
                    <a:xfrm>
                      <a:off x="0" y="0"/>
                      <a:ext cx="5022282" cy="3504371"/>
                    </a:xfrm>
                    <a:prstGeom prst="rect">
                      <a:avLst/>
                    </a:prstGeom>
                    <a:ln>
                      <a:noFill/>
                    </a:ln>
                    <a:extLst>
                      <a:ext uri="{53640926-AAD7-44D8-BBD7-CCE9431645EC}">
                        <a14:shadowObscured xmlns:a14="http://schemas.microsoft.com/office/drawing/2010/main"/>
                      </a:ext>
                    </a:extLst>
                  </pic:spPr>
                </pic:pic>
              </a:graphicData>
            </a:graphic>
          </wp:inline>
        </w:drawing>
      </w:r>
    </w:p>
    <w:p w14:paraId="796A00FD" w14:textId="708C74B8" w:rsidR="00FA7DFA" w:rsidRPr="00FA7DFA" w:rsidRDefault="00525CA7" w:rsidP="000E63C4">
      <w:pPr>
        <w:pStyle w:val="Caption"/>
      </w:pPr>
      <w:bookmarkStart w:id="120" w:name="_Toc165844670"/>
      <w:r>
        <w:t xml:space="preserve">Hình </w:t>
      </w:r>
      <w:fldSimple w:instr=" SEQ Hình \* ARABIC ">
        <w:r w:rsidR="001D141D">
          <w:rPr>
            <w:noProof/>
          </w:rPr>
          <w:t>40</w:t>
        </w:r>
      </w:fldSimple>
      <w:r>
        <w:t>: Trang chủ của giao diện người dùng</w:t>
      </w:r>
      <w:bookmarkEnd w:id="120"/>
    </w:p>
    <w:p w14:paraId="645F70FE" w14:textId="77777777" w:rsidR="00763DC3" w:rsidRDefault="00763DC3" w:rsidP="00376662">
      <w:pPr>
        <w:jc w:val="both"/>
      </w:pPr>
    </w:p>
    <w:p w14:paraId="39B98521" w14:textId="25165249" w:rsidR="0032382D" w:rsidRDefault="00525CA7" w:rsidP="00376662">
      <w:pPr>
        <w:jc w:val="both"/>
      </w:pPr>
      <w:r>
        <w:lastRenderedPageBreak/>
        <w:t>Trang này bao gồm các thông tin:</w:t>
      </w:r>
    </w:p>
    <w:p w14:paraId="6A775A61" w14:textId="13D50983" w:rsidR="00525CA7" w:rsidRDefault="00525CA7" w:rsidP="000C1E5B">
      <w:pPr>
        <w:pStyle w:val="ListParagraph"/>
        <w:numPr>
          <w:ilvl w:val="0"/>
          <w:numId w:val="39"/>
        </w:numPr>
        <w:jc w:val="both"/>
      </w:pPr>
      <w:r>
        <w:t>Tổng số ô tủ của hệ thống (Số ô tủ: x)</w:t>
      </w:r>
      <w:r w:rsidR="00B341AF">
        <w:t>.</w:t>
      </w:r>
    </w:p>
    <w:p w14:paraId="799B2103" w14:textId="0EEF77D6" w:rsidR="00525CA7" w:rsidRDefault="00525CA7" w:rsidP="000C1E5B">
      <w:pPr>
        <w:pStyle w:val="ListParagraph"/>
        <w:numPr>
          <w:ilvl w:val="0"/>
          <w:numId w:val="39"/>
        </w:numPr>
        <w:jc w:val="both"/>
      </w:pPr>
      <w:r>
        <w:t>Số ô tủ còn trống (Số ô tủ trống: x)</w:t>
      </w:r>
      <w:r w:rsidR="00B341AF">
        <w:t>.</w:t>
      </w:r>
    </w:p>
    <w:p w14:paraId="627029B5" w14:textId="0F91AC56" w:rsidR="00525CA7" w:rsidRDefault="006F2809" w:rsidP="000C1E5B">
      <w:pPr>
        <w:pStyle w:val="ListParagraph"/>
        <w:numPr>
          <w:ilvl w:val="0"/>
          <w:numId w:val="39"/>
        </w:numPr>
        <w:jc w:val="both"/>
      </w:pPr>
      <w:r>
        <w:t>Hiển thị 2 nút nhấn để lựa chọn: GỬI ĐỒ, LẤY ĐỒ.</w:t>
      </w:r>
    </w:p>
    <w:p w14:paraId="628D19FC" w14:textId="05A05449" w:rsidR="006F2809" w:rsidRDefault="006F2809" w:rsidP="000C1E5B">
      <w:pPr>
        <w:pStyle w:val="ListParagraph"/>
        <w:numPr>
          <w:ilvl w:val="0"/>
          <w:numId w:val="39"/>
        </w:numPr>
        <w:jc w:val="both"/>
      </w:pPr>
      <w:r>
        <w:t xml:space="preserve">Ngoài ra còn có lựa chọn hỗ trợ và chuyển đổi ngôn ngữ (chỉ thêm vào để đầy đủ cho </w:t>
      </w:r>
      <w:r w:rsidR="00FC1BA6">
        <w:t>một</w:t>
      </w:r>
      <w:r>
        <w:t xml:space="preserve"> giao diện hoàn chỉnh, chưa hỗ trợ phần này).</w:t>
      </w:r>
    </w:p>
    <w:p w14:paraId="1ADB6401" w14:textId="78ED1D77" w:rsidR="006F2809" w:rsidRDefault="006F2809" w:rsidP="00376662">
      <w:pPr>
        <w:jc w:val="both"/>
      </w:pPr>
      <w:r>
        <w:t>Một vài giao diện khác:</w:t>
      </w:r>
    </w:p>
    <w:p w14:paraId="61F76F4B" w14:textId="77777777" w:rsidR="006F2809" w:rsidRDefault="006F2809" w:rsidP="000E63C4">
      <w:pPr>
        <w:keepNext/>
        <w:jc w:val="center"/>
      </w:pPr>
      <w:r>
        <w:rPr>
          <w:noProof/>
        </w:rPr>
        <w:drawing>
          <wp:inline distT="0" distB="0" distL="0" distR="0" wp14:anchorId="1FFCDB21" wp14:editId="28DD0141">
            <wp:extent cx="5463271" cy="3869741"/>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4112" cy="3884503"/>
                    </a:xfrm>
                    <a:prstGeom prst="rect">
                      <a:avLst/>
                    </a:prstGeom>
                  </pic:spPr>
                </pic:pic>
              </a:graphicData>
            </a:graphic>
          </wp:inline>
        </w:drawing>
      </w:r>
    </w:p>
    <w:p w14:paraId="6529AAC0" w14:textId="72473764" w:rsidR="006F2809" w:rsidRPr="006F2809" w:rsidRDefault="006F2809" w:rsidP="000E63C4">
      <w:pPr>
        <w:pStyle w:val="Caption"/>
      </w:pPr>
      <w:bookmarkStart w:id="121" w:name="_Toc165844671"/>
      <w:r>
        <w:t xml:space="preserve">Hình </w:t>
      </w:r>
      <w:fldSimple w:instr=" SEQ Hình \* ARABIC ">
        <w:r w:rsidR="001D141D">
          <w:rPr>
            <w:noProof/>
          </w:rPr>
          <w:t>41</w:t>
        </w:r>
      </w:fldSimple>
      <w:r>
        <w:t>: Giao diện khi nhấn nút “GỬI ĐỒ” hoặc “LẤY ĐỒ”</w:t>
      </w:r>
      <w:bookmarkEnd w:id="121"/>
    </w:p>
    <w:p w14:paraId="0751C538" w14:textId="0A1D8338" w:rsidR="006F2809" w:rsidRDefault="0013240F" w:rsidP="000E63C4">
      <w:pPr>
        <w:keepNext/>
        <w:jc w:val="center"/>
      </w:pPr>
      <w:r>
        <w:rPr>
          <w:noProof/>
        </w:rPr>
        <w:lastRenderedPageBreak/>
        <w:drawing>
          <wp:inline distT="0" distB="0" distL="0" distR="0" wp14:anchorId="047EDB9C" wp14:editId="214A4072">
            <wp:extent cx="5524647" cy="392826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4677" t="8912" r="17432"/>
                    <a:stretch/>
                  </pic:blipFill>
                  <pic:spPr bwMode="auto">
                    <a:xfrm>
                      <a:off x="0" y="0"/>
                      <a:ext cx="5564985" cy="3956944"/>
                    </a:xfrm>
                    <a:prstGeom prst="rect">
                      <a:avLst/>
                    </a:prstGeom>
                    <a:ln>
                      <a:noFill/>
                    </a:ln>
                    <a:extLst>
                      <a:ext uri="{53640926-AAD7-44D8-BBD7-CCE9431645EC}">
                        <a14:shadowObscured xmlns:a14="http://schemas.microsoft.com/office/drawing/2010/main"/>
                      </a:ext>
                    </a:extLst>
                  </pic:spPr>
                </pic:pic>
              </a:graphicData>
            </a:graphic>
          </wp:inline>
        </w:drawing>
      </w:r>
    </w:p>
    <w:p w14:paraId="7647D792" w14:textId="73E3D693" w:rsidR="00F25750" w:rsidRDefault="006F2809" w:rsidP="000E63C4">
      <w:pPr>
        <w:pStyle w:val="Caption"/>
      </w:pPr>
      <w:bookmarkStart w:id="122" w:name="_Toc165844672"/>
      <w:r>
        <w:t xml:space="preserve">Hình </w:t>
      </w:r>
      <w:fldSimple w:instr=" SEQ Hình \* ARABIC ">
        <w:r w:rsidR="001D141D">
          <w:rPr>
            <w:noProof/>
          </w:rPr>
          <w:t>42</w:t>
        </w:r>
      </w:fldSimple>
      <w:r>
        <w:t xml:space="preserve">: Giao diện khi </w:t>
      </w:r>
      <w:r w:rsidR="00FC1BA6">
        <w:t>nhận dạng được khuôn mặt người</w:t>
      </w:r>
      <w:r w:rsidR="0013240F">
        <w:t xml:space="preserve"> 10 lần liên tiếp</w:t>
      </w:r>
      <w:bookmarkEnd w:id="122"/>
    </w:p>
    <w:p w14:paraId="5CE1FC9B" w14:textId="77777777" w:rsidR="00FC1BA6" w:rsidRDefault="00FC1BA6" w:rsidP="000E63C4">
      <w:pPr>
        <w:keepNext/>
        <w:jc w:val="center"/>
      </w:pPr>
      <w:r>
        <w:rPr>
          <w:noProof/>
        </w:rPr>
        <w:drawing>
          <wp:inline distT="0" distB="0" distL="0" distR="0" wp14:anchorId="4327DE51" wp14:editId="4EC0BBBF">
            <wp:extent cx="5504688" cy="3923470"/>
            <wp:effectExtent l="0" t="0" r="127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04688" cy="3923470"/>
                    </a:xfrm>
                    <a:prstGeom prst="rect">
                      <a:avLst/>
                    </a:prstGeom>
                  </pic:spPr>
                </pic:pic>
              </a:graphicData>
            </a:graphic>
          </wp:inline>
        </w:drawing>
      </w:r>
    </w:p>
    <w:p w14:paraId="7FD4B040" w14:textId="21CFF7E0" w:rsidR="00FC1BA6" w:rsidRDefault="00FC1BA6" w:rsidP="000E63C4">
      <w:pPr>
        <w:pStyle w:val="Caption"/>
      </w:pPr>
      <w:bookmarkStart w:id="123" w:name="_Toc165844673"/>
      <w:r>
        <w:t xml:space="preserve">Hình </w:t>
      </w:r>
      <w:fldSimple w:instr=" SEQ Hình \* ARABIC ">
        <w:r w:rsidR="001D141D">
          <w:rPr>
            <w:noProof/>
          </w:rPr>
          <w:t>43</w:t>
        </w:r>
      </w:fldSimple>
      <w:r>
        <w:t>: Giao diện khi yêu cầu người dùng nhập vân tay để lưu trữ</w:t>
      </w:r>
      <w:bookmarkEnd w:id="123"/>
    </w:p>
    <w:p w14:paraId="7053C11E" w14:textId="77777777" w:rsidR="00FC1BA6" w:rsidRDefault="00FC1BA6" w:rsidP="000E63C4">
      <w:pPr>
        <w:keepNext/>
        <w:jc w:val="center"/>
      </w:pPr>
      <w:r>
        <w:rPr>
          <w:noProof/>
        </w:rPr>
        <w:lastRenderedPageBreak/>
        <w:drawing>
          <wp:inline distT="0" distB="0" distL="0" distR="0" wp14:anchorId="5A4240FD" wp14:editId="3C1C0950">
            <wp:extent cx="5504688" cy="3930788"/>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04688" cy="3930788"/>
                    </a:xfrm>
                    <a:prstGeom prst="rect">
                      <a:avLst/>
                    </a:prstGeom>
                  </pic:spPr>
                </pic:pic>
              </a:graphicData>
            </a:graphic>
          </wp:inline>
        </w:drawing>
      </w:r>
    </w:p>
    <w:p w14:paraId="26C2E42E" w14:textId="531DEA3A" w:rsidR="00FC1BA6" w:rsidRDefault="00FC1BA6" w:rsidP="000E63C4">
      <w:pPr>
        <w:pStyle w:val="Caption"/>
      </w:pPr>
      <w:bookmarkStart w:id="124" w:name="_Toc165844674"/>
      <w:r>
        <w:t xml:space="preserve">Hình </w:t>
      </w:r>
      <w:fldSimple w:instr=" SEQ Hình \* ARABIC ">
        <w:r w:rsidR="001D141D">
          <w:rPr>
            <w:noProof/>
          </w:rPr>
          <w:t>44</w:t>
        </w:r>
      </w:fldSimple>
      <w:r>
        <w:t>: Giao diện yêu cầu người dùng nhập vân tay để xác minh</w:t>
      </w:r>
      <w:bookmarkEnd w:id="124"/>
    </w:p>
    <w:p w14:paraId="07261095" w14:textId="079FBAB5" w:rsidR="006D28DD" w:rsidRDefault="006E09A5" w:rsidP="00376662">
      <w:pPr>
        <w:pStyle w:val="Heading5"/>
        <w:jc w:val="both"/>
      </w:pPr>
      <w:r>
        <w:t>4.3.3</w:t>
      </w:r>
      <w:r w:rsidR="006D28DD">
        <w:t>.</w:t>
      </w:r>
      <w:r w:rsidR="00823FB4">
        <w:t>1</w:t>
      </w:r>
      <w:r w:rsidR="006D28DD">
        <w:t>.</w:t>
      </w:r>
      <w:r w:rsidR="00B95E4C">
        <w:t>2</w:t>
      </w:r>
      <w:r w:rsidR="00823FB4">
        <w:t xml:space="preserve"> </w:t>
      </w:r>
      <w:r w:rsidR="006D28DD">
        <w:t xml:space="preserve"> Lưu đồ </w:t>
      </w:r>
      <w:r w:rsidR="00680317">
        <w:t>giải thuật của quá trình</w:t>
      </w:r>
      <w:r w:rsidR="005D0C81">
        <w:t xml:space="preserve"> xảy ra khi</w:t>
      </w:r>
      <w:r w:rsidR="00680317">
        <w:t xml:space="preserve"> </w:t>
      </w:r>
      <w:r w:rsidR="006D28DD">
        <w:t>nhấn nút GỬI ĐỒ/LẤY ĐỒ</w:t>
      </w:r>
    </w:p>
    <w:p w14:paraId="7E868273" w14:textId="77777777" w:rsidR="00440187" w:rsidRDefault="006D28DD" w:rsidP="00440187">
      <w:pPr>
        <w:keepNext/>
        <w:jc w:val="center"/>
      </w:pPr>
      <w:r>
        <w:rPr>
          <w:noProof/>
        </w:rPr>
        <w:drawing>
          <wp:inline distT="0" distB="0" distL="0" distR="0" wp14:anchorId="1D18DBCD" wp14:editId="5DB51027">
            <wp:extent cx="5732145" cy="3421380"/>
            <wp:effectExtent l="0" t="0" r="190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lowchart-pressbutton.drawio.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2145" cy="3421380"/>
                    </a:xfrm>
                    <a:prstGeom prst="rect">
                      <a:avLst/>
                    </a:prstGeom>
                  </pic:spPr>
                </pic:pic>
              </a:graphicData>
            </a:graphic>
          </wp:inline>
        </w:drawing>
      </w:r>
    </w:p>
    <w:p w14:paraId="5A56E5D7" w14:textId="5D3FE76D" w:rsidR="006D28DD" w:rsidRPr="004C2DDD" w:rsidRDefault="00440187" w:rsidP="00440187">
      <w:pPr>
        <w:pStyle w:val="Caption"/>
      </w:pPr>
      <w:bookmarkStart w:id="125" w:name="_Toc165844675"/>
      <w:r>
        <w:t xml:space="preserve">Hình </w:t>
      </w:r>
      <w:fldSimple w:instr=" SEQ Hình \* ARABIC ">
        <w:r w:rsidR="001D141D">
          <w:rPr>
            <w:noProof/>
          </w:rPr>
          <w:t>45</w:t>
        </w:r>
      </w:fldSimple>
      <w:r>
        <w:t xml:space="preserve">: </w:t>
      </w:r>
      <w:r w:rsidRPr="00440187">
        <w:t>Lưu đồ giải thuật của quá trình xảy ra khi nhấn nút GỬI ĐỒ/LẤY ĐỒ</w:t>
      </w:r>
      <w:bookmarkEnd w:id="125"/>
    </w:p>
    <w:p w14:paraId="52BC4E68" w14:textId="3918EEE9" w:rsidR="006D28DD" w:rsidRDefault="006D28DD" w:rsidP="00376662">
      <w:pPr>
        <w:ind w:firstLine="720"/>
        <w:jc w:val="both"/>
      </w:pPr>
      <w:r>
        <w:lastRenderedPageBreak/>
        <w:t xml:space="preserve">Khi nút GỬI ĐỒ/LẤY ĐỒ được nhấn. Nó sẽ gán giá trị của biến tương ứng là true, biến này có tác dụng làm biến phân biệt 2 lựa chọn này trong phần gán tên của hình ảnh được tải xuống. Tiếp theo, nó sẽ gửi một thông báo “capture” đến ESP32-CAM để ESP32-CAM tiến hành gửi hình ảnh đến </w:t>
      </w:r>
      <w:r w:rsidR="00F940CF">
        <w:t>frontend</w:t>
      </w:r>
      <w:r>
        <w:t xml:space="preserve">. Phần dữ liệu được truyền đến websocket client này được xử lý trong hàm </w:t>
      </w:r>
      <w:r w:rsidRPr="00147A78">
        <w:t>on_message</w:t>
      </w:r>
      <w:r>
        <w:t>() đã được được đăng ký khi connect đến Websocket.</w:t>
      </w:r>
    </w:p>
    <w:p w14:paraId="0316AAE9" w14:textId="124986B6" w:rsidR="00ED3879" w:rsidRDefault="006E09A5" w:rsidP="00376662">
      <w:pPr>
        <w:pStyle w:val="Heading5"/>
        <w:jc w:val="both"/>
      </w:pPr>
      <w:r>
        <w:t>4.3.3</w:t>
      </w:r>
      <w:r w:rsidR="00ED3879">
        <w:t>.</w:t>
      </w:r>
      <w:r w:rsidR="00E42B07">
        <w:t>1</w:t>
      </w:r>
      <w:r w:rsidR="00ED3879">
        <w:t>.</w:t>
      </w:r>
      <w:r w:rsidR="00E42B07">
        <w:t xml:space="preserve">3 </w:t>
      </w:r>
      <w:r w:rsidR="00ED3879">
        <w:t xml:space="preserve"> Lưu đồ </w:t>
      </w:r>
      <w:r w:rsidR="00AF37B6">
        <w:t>giải thuật</w:t>
      </w:r>
      <w:r w:rsidR="00ED3879">
        <w:t xml:space="preserve"> của hàm </w:t>
      </w:r>
      <w:r w:rsidR="00164060">
        <w:t>xử lý</w:t>
      </w:r>
      <w:r w:rsidR="00ED3879">
        <w:t xml:space="preserve"> data</w:t>
      </w:r>
      <w:r w:rsidR="00164060">
        <w:t xml:space="preserve"> nhận được</w:t>
      </w:r>
      <w:r w:rsidR="00ED3879">
        <w:t xml:space="preserve"> từ websocket server (hàm </w:t>
      </w:r>
      <w:r w:rsidR="00ED3879" w:rsidRPr="00ED3879">
        <w:t>on_message()</w:t>
      </w:r>
      <w:r w:rsidR="00ED3879">
        <w:t>)</w:t>
      </w:r>
    </w:p>
    <w:p w14:paraId="6E2C5868" w14:textId="77777777" w:rsidR="0055426B" w:rsidRDefault="0055426B" w:rsidP="00440187">
      <w:pPr>
        <w:jc w:val="center"/>
      </w:pPr>
      <w:r>
        <w:rPr>
          <w:noProof/>
        </w:rPr>
        <w:drawing>
          <wp:inline distT="0" distB="0" distL="0" distR="0" wp14:anchorId="3C949260" wp14:editId="4EC94ED2">
            <wp:extent cx="4495264" cy="4223646"/>
            <wp:effectExtent l="0" t="0" r="635"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lowchart-Page-11.drawio.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495264" cy="4223646"/>
                    </a:xfrm>
                    <a:prstGeom prst="rect">
                      <a:avLst/>
                    </a:prstGeom>
                  </pic:spPr>
                </pic:pic>
              </a:graphicData>
            </a:graphic>
          </wp:inline>
        </w:drawing>
      </w:r>
    </w:p>
    <w:p w14:paraId="36487C9A" w14:textId="7B633A06" w:rsidR="0055426B" w:rsidRDefault="0055426B" w:rsidP="00440187">
      <w:pPr>
        <w:pStyle w:val="Caption"/>
      </w:pPr>
      <w:bookmarkStart w:id="126" w:name="_Toc165844676"/>
      <w:r>
        <w:t xml:space="preserve">Hình </w:t>
      </w:r>
      <w:fldSimple w:instr=" SEQ Hình \* ARABIC ">
        <w:r w:rsidR="001D141D">
          <w:rPr>
            <w:noProof/>
          </w:rPr>
          <w:t>46</w:t>
        </w:r>
      </w:fldSimple>
      <w:r w:rsidR="00F623ED">
        <w:t xml:space="preserve">: </w:t>
      </w:r>
      <w:r w:rsidR="00F623ED" w:rsidRPr="00F623ED">
        <w:t xml:space="preserve">Lưu đồ </w:t>
      </w:r>
      <w:r w:rsidR="00440187">
        <w:t>giải thuật</w:t>
      </w:r>
      <w:r w:rsidR="00F623ED" w:rsidRPr="00F623ED">
        <w:t xml:space="preserve"> của hàm </w:t>
      </w:r>
      <w:r w:rsidR="00440187">
        <w:t>xử lý</w:t>
      </w:r>
      <w:r w:rsidR="00F623ED" w:rsidRPr="00F623ED">
        <w:t xml:space="preserve"> data</w:t>
      </w:r>
      <w:r w:rsidR="00440187">
        <w:t xml:space="preserve"> nhận được</w:t>
      </w:r>
      <w:r w:rsidR="00F623ED" w:rsidRPr="00F623ED">
        <w:t xml:space="preserve"> từ websocket server</w:t>
      </w:r>
      <w:bookmarkEnd w:id="126"/>
    </w:p>
    <w:p w14:paraId="544A410C" w14:textId="4B4711E8" w:rsidR="00440187" w:rsidRPr="00170F5C" w:rsidRDefault="00440187" w:rsidP="00376662">
      <w:pPr>
        <w:jc w:val="both"/>
        <w:rPr>
          <w:b/>
        </w:rPr>
      </w:pPr>
      <w:r w:rsidRPr="00170F5C">
        <w:rPr>
          <w:b/>
        </w:rPr>
        <w:t>Quá trình xử lý data nhận được từ websocket server:</w:t>
      </w:r>
    </w:p>
    <w:p w14:paraId="6876EA60" w14:textId="3805DF09" w:rsidR="003D3333" w:rsidRDefault="00D43C3C" w:rsidP="00376662">
      <w:pPr>
        <w:jc w:val="both"/>
      </w:pPr>
      <w:r>
        <w:t xml:space="preserve">Bước 1: </w:t>
      </w:r>
      <w:r w:rsidR="003D3333">
        <w:t xml:space="preserve">Khi có dữ liệu được gửi đến websocket, dữ liệu sẽ được nhận và xử lý trong hàm này. Đầu tiên nó sẽ kiểm tra xem trạng thái của các biến store_item, get_item và status_back. Các biến này được gán đến true khi các nút nhấn GỬI ĐỒ, LẤY ĐỒ, TRỞ LẠI tương ứng được nhấn. Hàm này được thực thi chỉ khi nào có nút GỬI ĐỒ hoặc LẤY ĐỒ được nhấn. Còn biến </w:t>
      </w:r>
      <w:r w:rsidR="003D3333" w:rsidRPr="003D3333">
        <w:t>status_back</w:t>
      </w:r>
      <w:r w:rsidR="003D3333">
        <w:t xml:space="preserve"> để kiểm tra xem người dùng có yêu cầu thoát khỏi phiên làm việc hay không. Nếu nó được gán đến true thì sẽ không thực hiện</w:t>
      </w:r>
      <w:r>
        <w:t xml:space="preserve"> các bước sau</w:t>
      </w:r>
      <w:r w:rsidR="003D3333">
        <w:t xml:space="preserve"> nữa.</w:t>
      </w:r>
    </w:p>
    <w:p w14:paraId="7B470F7F" w14:textId="6E77792A" w:rsidR="00D43C3C" w:rsidRDefault="00D43C3C" w:rsidP="00376662">
      <w:pPr>
        <w:jc w:val="both"/>
      </w:pPr>
      <w:r>
        <w:lastRenderedPageBreak/>
        <w:t>Bước 2: Khi thỏa các điều kiện về biến ở bước 1, nó sẽ hiển thị nút TRỞ LẠI, ẩn 2 nút GỬI ĐỒ/LẤY ĐỒ. Điều này sẽ hỗ trợ người dùng có thể thoát ra khỏi phiên làm việc.</w:t>
      </w:r>
    </w:p>
    <w:p w14:paraId="07478FBB" w14:textId="0C68A3BB" w:rsidR="00D43C3C" w:rsidRDefault="00D43C3C" w:rsidP="00376662">
      <w:pPr>
        <w:jc w:val="both"/>
      </w:pPr>
      <w:r>
        <w:t>Bước</w:t>
      </w:r>
      <w:r w:rsidR="00B563DD">
        <w:t xml:space="preserve"> </w:t>
      </w:r>
      <w:r>
        <w:t xml:space="preserve">3: Data nhận được dưới dạng base64 sẽ được vẽ lên canvas bằng phương thức </w:t>
      </w:r>
      <w:r w:rsidRPr="00D43C3C">
        <w:t>drawImage</w:t>
      </w:r>
      <w:r>
        <w:t>().</w:t>
      </w:r>
    </w:p>
    <w:p w14:paraId="1B11D91A" w14:textId="31EE2F20" w:rsidR="00D43C3C" w:rsidRDefault="00D43C3C" w:rsidP="00376662">
      <w:pPr>
        <w:jc w:val="both"/>
      </w:pPr>
      <w:r>
        <w:t xml:space="preserve">Bước 4: Dùng thư viện face-api.js của Javascript </w:t>
      </w:r>
      <w:r w:rsidR="00532B5B">
        <w:t xml:space="preserve">với hàm </w:t>
      </w:r>
      <w:r w:rsidR="00532B5B" w:rsidRPr="00532B5B">
        <w:t>detectSingleFace</w:t>
      </w:r>
      <w:r w:rsidR="00532B5B">
        <w:t>() để nhận dạng khuôn mặt dựa trên hình ảnh đã được vẽ lên canvas.</w:t>
      </w:r>
    </w:p>
    <w:p w14:paraId="65682838" w14:textId="15BD592C" w:rsidR="00440187" w:rsidRDefault="00532B5B" w:rsidP="00376662">
      <w:pPr>
        <w:jc w:val="both"/>
      </w:pPr>
      <w:r>
        <w:t>Bước 5: Nếu có khuôn mặt được nhận dạng thì sẽ vẽ xung quanh khuôn mặt một hình chữ nhật để giới hạn khuôn mặt. Tăng biến đếm khuôn mặt.</w:t>
      </w:r>
      <w:r w:rsidR="00440187">
        <w:t xml:space="preserve"> Nếu không, gán biến đếm cho giá trị 0 và thoát khỏi hàm.</w:t>
      </w:r>
    </w:p>
    <w:p w14:paraId="0AEB29C5" w14:textId="54C8413C" w:rsidR="00532B5B" w:rsidRDefault="00532B5B" w:rsidP="00376662">
      <w:pPr>
        <w:jc w:val="both"/>
      </w:pPr>
      <w:r>
        <w:t xml:space="preserve">Bước 6: </w:t>
      </w:r>
      <w:r w:rsidR="00440187">
        <w:t>Nếu như có khuôn mặt được nhận dạng liên tiếp 10 lần thì giao diện sẽ hiển thị 2 nút TIẾP TỤC vả TRỞ LẠI, cùng với đó là hình ảnh cuối cùng nhận dạng có khuôn mặt, cùng message để nhắc nhở người dùng chọn nút.</w:t>
      </w:r>
    </w:p>
    <w:p w14:paraId="2FA37D2F" w14:textId="2E062FA5" w:rsidR="00440187" w:rsidRDefault="00440187" w:rsidP="00376662">
      <w:pPr>
        <w:jc w:val="both"/>
      </w:pPr>
      <w:r>
        <w:t>Bước 7: Gửi thông báo dừng gửi hình ảnh đến ESP32-CAM thông qua MQTT.</w:t>
      </w:r>
    </w:p>
    <w:p w14:paraId="21ACCD22" w14:textId="77777777" w:rsidR="00AF2DB8" w:rsidRDefault="00AF2DB8">
      <w:pPr>
        <w:rPr>
          <w:rFonts w:asciiTheme="majorHAnsi" w:eastAsiaTheme="majorEastAsia" w:hAnsiTheme="majorHAnsi" w:cstheme="majorBidi"/>
          <w:color w:val="365F91" w:themeColor="accent1" w:themeShade="BF"/>
        </w:rPr>
      </w:pPr>
      <w:r>
        <w:br w:type="page"/>
      </w:r>
    </w:p>
    <w:p w14:paraId="1EE7ABB8" w14:textId="048F4C2C" w:rsidR="00F623ED" w:rsidRDefault="006E09A5" w:rsidP="00376662">
      <w:pPr>
        <w:pStyle w:val="Heading5"/>
        <w:jc w:val="both"/>
      </w:pPr>
      <w:bookmarkStart w:id="127" w:name="_4.3.3.1.4__Lưu"/>
      <w:bookmarkEnd w:id="127"/>
      <w:r>
        <w:lastRenderedPageBreak/>
        <w:t>4.3.3</w:t>
      </w:r>
      <w:r w:rsidR="00EA3B12">
        <w:t>.</w:t>
      </w:r>
      <w:r w:rsidR="00F0718C">
        <w:t>1</w:t>
      </w:r>
      <w:r w:rsidR="00EA3B12">
        <w:t>.</w:t>
      </w:r>
      <w:r w:rsidR="00F0718C">
        <w:t xml:space="preserve">4 </w:t>
      </w:r>
      <w:r w:rsidR="00EA3B12">
        <w:t xml:space="preserve"> Lưu đồ</w:t>
      </w:r>
      <w:r w:rsidR="00823FB4">
        <w:t xml:space="preserve"> giải thuật</w:t>
      </w:r>
      <w:r w:rsidR="00EA3B12">
        <w:t xml:space="preserve"> </w:t>
      </w:r>
      <w:r w:rsidR="00823FB4">
        <w:t>của quá trình xử lý sau</w:t>
      </w:r>
      <w:r w:rsidR="00EA3B12">
        <w:t xml:space="preserve"> khi nhấn nút TIẾP TỤC/TRỞ LẠI</w:t>
      </w:r>
    </w:p>
    <w:p w14:paraId="7E27EE79" w14:textId="51E57B03" w:rsidR="0099565B" w:rsidRPr="0099565B" w:rsidRDefault="0099565B" w:rsidP="000C1E5B">
      <w:pPr>
        <w:pStyle w:val="ListParagraph"/>
        <w:numPr>
          <w:ilvl w:val="0"/>
          <w:numId w:val="46"/>
        </w:numPr>
        <w:jc w:val="both"/>
      </w:pPr>
      <w:r>
        <w:t>Nhấn nút TIẾP TỤC:</w:t>
      </w:r>
    </w:p>
    <w:p w14:paraId="27CF8B61" w14:textId="77777777" w:rsidR="0099565B" w:rsidRDefault="003919D7" w:rsidP="00823FB4">
      <w:pPr>
        <w:keepNext/>
        <w:jc w:val="center"/>
      </w:pPr>
      <w:r>
        <w:rPr>
          <w:noProof/>
        </w:rPr>
        <w:drawing>
          <wp:inline distT="0" distB="0" distL="0" distR="0" wp14:anchorId="01609345" wp14:editId="2FC81381">
            <wp:extent cx="3855651" cy="4497191"/>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lowchart-on_download_image.drawio.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855651" cy="4497191"/>
                    </a:xfrm>
                    <a:prstGeom prst="rect">
                      <a:avLst/>
                    </a:prstGeom>
                  </pic:spPr>
                </pic:pic>
              </a:graphicData>
            </a:graphic>
          </wp:inline>
        </w:drawing>
      </w:r>
    </w:p>
    <w:p w14:paraId="498FCA06" w14:textId="73DEC35E" w:rsidR="00EA3B12" w:rsidRDefault="0099565B" w:rsidP="00823FB4">
      <w:pPr>
        <w:pStyle w:val="Caption"/>
      </w:pPr>
      <w:bookmarkStart w:id="128" w:name="_Toc165844677"/>
      <w:r>
        <w:t xml:space="preserve">Hình </w:t>
      </w:r>
      <w:fldSimple w:instr=" SEQ Hình \* ARABIC ">
        <w:r w:rsidR="001D141D">
          <w:rPr>
            <w:noProof/>
          </w:rPr>
          <w:t>47</w:t>
        </w:r>
      </w:fldSimple>
      <w:r>
        <w:t xml:space="preserve">: </w:t>
      </w:r>
      <w:r w:rsidR="00B175FE" w:rsidRPr="00B175FE">
        <w:t>Lưu đồ giải thuật của quá trình xử lý sau khi nhấn nút TIẾP TỤC</w:t>
      </w:r>
      <w:bookmarkEnd w:id="128"/>
    </w:p>
    <w:p w14:paraId="26F11C62" w14:textId="0A5FDDC3" w:rsidR="00AF2DB8" w:rsidRPr="00BC4342" w:rsidRDefault="00B175FE" w:rsidP="00B175FE">
      <w:pPr>
        <w:jc w:val="both"/>
        <w:rPr>
          <w:b/>
        </w:rPr>
      </w:pPr>
      <w:r w:rsidRPr="00BC4342">
        <w:rPr>
          <w:b/>
        </w:rPr>
        <w:t>Quá trình xử lý sau khi nhấn nút TIẾP TỤC:</w:t>
      </w:r>
    </w:p>
    <w:p w14:paraId="7455F5CE" w14:textId="4034C015" w:rsidR="00B175FE" w:rsidRDefault="00B175FE" w:rsidP="00B175FE">
      <w:pPr>
        <w:jc w:val="both"/>
      </w:pPr>
      <w:r>
        <w:t>Bước 1: Ẩn các nút TRỞ LẠI, nút TIẾP TỤC. Xóa các message cũ trên giao diện.</w:t>
      </w:r>
    </w:p>
    <w:p w14:paraId="42B9CDA1" w14:textId="46004248" w:rsidR="00B175FE" w:rsidRDefault="00B175FE" w:rsidP="00B175FE">
      <w:pPr>
        <w:jc w:val="both"/>
      </w:pPr>
      <w:r>
        <w:t xml:space="preserve">Bước 2: Kiểm tra xem hệ thống đang ở quá trình gửi đồ hay lấy đồ bằng cách kiểm tra các biến </w:t>
      </w:r>
      <w:r w:rsidRPr="00B175FE">
        <w:rPr>
          <w:b/>
        </w:rPr>
        <w:t>store_item</w:t>
      </w:r>
      <w:r>
        <w:t xml:space="preserve"> và biến </w:t>
      </w:r>
      <w:r w:rsidRPr="00B175FE">
        <w:rPr>
          <w:b/>
        </w:rPr>
        <w:t>get_item</w:t>
      </w:r>
      <w:r>
        <w:t>.</w:t>
      </w:r>
    </w:p>
    <w:p w14:paraId="19884423" w14:textId="17022538" w:rsidR="00B175FE" w:rsidRDefault="00B175FE" w:rsidP="00B175FE">
      <w:pPr>
        <w:jc w:val="both"/>
      </w:pPr>
      <w:r>
        <w:t xml:space="preserve">Bước 3: Tải xuống hình ảnh với tên là image_store,jpg nếu </w:t>
      </w:r>
      <w:r w:rsidRPr="00B175FE">
        <w:t>store_item</w:t>
      </w:r>
      <w:r>
        <w:t xml:space="preserve"> bằng true và </w:t>
      </w:r>
      <w:r w:rsidRPr="00B175FE">
        <w:t>image_</w:t>
      </w:r>
      <w:r>
        <w:t>get</w:t>
      </w:r>
      <w:r w:rsidRPr="00B175FE">
        <w:t>,jpg</w:t>
      </w:r>
      <w:r>
        <w:t xml:space="preserve"> nếu </w:t>
      </w:r>
      <w:r w:rsidRPr="00B175FE">
        <w:t>get_item</w:t>
      </w:r>
      <w:r>
        <w:t xml:space="preserve"> bằng true.</w:t>
      </w:r>
    </w:p>
    <w:p w14:paraId="485AA2D2" w14:textId="579ABBE2" w:rsidR="00B175FE" w:rsidRDefault="00B175FE" w:rsidP="00B175FE">
      <w:pPr>
        <w:jc w:val="both"/>
      </w:pPr>
      <w:r>
        <w:t>Bước 4: Hiển thị thông báo tương ứng.</w:t>
      </w:r>
    </w:p>
    <w:p w14:paraId="6626AA03" w14:textId="5F41DEC4" w:rsidR="00B175FE" w:rsidRDefault="00B175FE" w:rsidP="00B175FE">
      <w:pPr>
        <w:jc w:val="both"/>
      </w:pPr>
      <w:r>
        <w:t xml:space="preserve">Bước 5: Gán các biến </w:t>
      </w:r>
      <w:r w:rsidRPr="00B175FE">
        <w:t>store_item và biến get_item</w:t>
      </w:r>
      <w:r>
        <w:t xml:space="preserve"> thành false.</w:t>
      </w:r>
    </w:p>
    <w:p w14:paraId="7D0BF152" w14:textId="67A61BE7" w:rsidR="00B175FE" w:rsidRDefault="00B175FE" w:rsidP="00B175FE">
      <w:pPr>
        <w:jc w:val="both"/>
      </w:pPr>
      <w:r>
        <w:t>Bước 6: Xóa toàn bộ hình ảnh đã vẽ lên canvas.</w:t>
      </w:r>
    </w:p>
    <w:p w14:paraId="6A896E3E" w14:textId="35A87440" w:rsidR="00B175FE" w:rsidRDefault="00B175FE" w:rsidP="00B175FE">
      <w:pPr>
        <w:jc w:val="both"/>
      </w:pPr>
      <w:r>
        <w:lastRenderedPageBreak/>
        <w:t>Bước 7: Gán biến đếm khuôn mặt về 0 để bắt đầu phiên làm việc tiếp theo.</w:t>
      </w:r>
    </w:p>
    <w:p w14:paraId="5185B614" w14:textId="11F3E37D" w:rsidR="0099565B" w:rsidRDefault="0099565B" w:rsidP="000C1E5B">
      <w:pPr>
        <w:pStyle w:val="ListParagraph"/>
        <w:numPr>
          <w:ilvl w:val="0"/>
          <w:numId w:val="46"/>
        </w:numPr>
        <w:jc w:val="both"/>
      </w:pPr>
      <w:r>
        <w:t>Nhấn nút TRỞ LẠI:</w:t>
      </w:r>
    </w:p>
    <w:p w14:paraId="17D3B60E" w14:textId="77777777" w:rsidR="00BC4342" w:rsidRDefault="00B175FE" w:rsidP="00BC4342">
      <w:pPr>
        <w:jc w:val="both"/>
      </w:pPr>
      <w:r>
        <w:t>Có 3 trường hợp nhấn nút TRỞ LẠI:</w:t>
      </w:r>
    </w:p>
    <w:p w14:paraId="759A24D8" w14:textId="35846ABB" w:rsidR="00BC4342" w:rsidRDefault="00B175FE" w:rsidP="00BC4342">
      <w:pPr>
        <w:pStyle w:val="ListParagraph"/>
        <w:numPr>
          <w:ilvl w:val="0"/>
          <w:numId w:val="54"/>
        </w:numPr>
        <w:jc w:val="both"/>
      </w:pPr>
      <w:r>
        <w:t>Hệ thống đang trong quá trình hiển thị hình ảnh nhận được từ ESP32-CAM</w:t>
      </w:r>
      <w:r w:rsidR="00BC4342">
        <w:t>.</w:t>
      </w:r>
    </w:p>
    <w:p w14:paraId="6C9E1D0C" w14:textId="77777777" w:rsidR="00BC4342" w:rsidRDefault="00B175FE" w:rsidP="00BC4342">
      <w:pPr>
        <w:pStyle w:val="ListParagraph"/>
        <w:numPr>
          <w:ilvl w:val="0"/>
          <w:numId w:val="54"/>
        </w:numPr>
        <w:jc w:val="both"/>
      </w:pPr>
      <w:r>
        <w:t>Hệ thống đang đợi người dùng quyết định có chọn hình ảnh để lưu</w:t>
      </w:r>
      <w:r w:rsidR="00634E8B">
        <w:t xml:space="preserve"> trữ.</w:t>
      </w:r>
    </w:p>
    <w:p w14:paraId="37D8C82B" w14:textId="27FB3E9F" w:rsidR="00B175FE" w:rsidRDefault="00634E8B" w:rsidP="00BC4342">
      <w:pPr>
        <w:pStyle w:val="ListParagraph"/>
        <w:numPr>
          <w:ilvl w:val="0"/>
          <w:numId w:val="54"/>
        </w:numPr>
        <w:jc w:val="both"/>
      </w:pPr>
      <w:r>
        <w:t>Hệ thống đang trong quá trình lưu trữ hoặc nhận dạng vân tay.</w:t>
      </w:r>
      <w:r w:rsidR="00B175FE">
        <w:t xml:space="preserve"> </w:t>
      </w:r>
    </w:p>
    <w:p w14:paraId="0D5FA42A" w14:textId="77777777" w:rsidR="00634E8B" w:rsidRDefault="00823FB4" w:rsidP="00634E8B">
      <w:pPr>
        <w:keepNext/>
        <w:jc w:val="center"/>
      </w:pPr>
      <w:r>
        <w:rPr>
          <w:noProof/>
        </w:rPr>
        <w:drawing>
          <wp:inline distT="0" distB="0" distL="0" distR="0" wp14:anchorId="608E683E" wp14:editId="23FF6F78">
            <wp:extent cx="4462253" cy="45529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lowchart-on_back.drawio.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462253" cy="4552950"/>
                    </a:xfrm>
                    <a:prstGeom prst="rect">
                      <a:avLst/>
                    </a:prstGeom>
                  </pic:spPr>
                </pic:pic>
              </a:graphicData>
            </a:graphic>
          </wp:inline>
        </w:drawing>
      </w:r>
    </w:p>
    <w:p w14:paraId="2C27E6E5" w14:textId="00EF7892" w:rsidR="00634E8B" w:rsidRDefault="00634E8B" w:rsidP="00634E8B">
      <w:pPr>
        <w:pStyle w:val="Caption"/>
      </w:pPr>
      <w:bookmarkStart w:id="129" w:name="_Toc165844678"/>
      <w:r>
        <w:t xml:space="preserve">Hình </w:t>
      </w:r>
      <w:fldSimple w:instr=" SEQ Hình \* ARABIC ">
        <w:r w:rsidR="001D141D">
          <w:rPr>
            <w:noProof/>
          </w:rPr>
          <w:t>48</w:t>
        </w:r>
      </w:fldSimple>
      <w:r>
        <w:t xml:space="preserve">: </w:t>
      </w:r>
      <w:r w:rsidRPr="00634E8B">
        <w:t xml:space="preserve">Lưu đồ giải thuật của quá trình xử lý sau khi nhấn nút </w:t>
      </w:r>
      <w:r>
        <w:t>TRỞ LẠI</w:t>
      </w:r>
      <w:bookmarkEnd w:id="129"/>
    </w:p>
    <w:p w14:paraId="1674AD36" w14:textId="77777777" w:rsidR="00634E8B" w:rsidRDefault="00634E8B">
      <w:pPr>
        <w:rPr>
          <w:rFonts w:asciiTheme="majorHAnsi" w:eastAsiaTheme="majorEastAsia" w:hAnsiTheme="majorHAnsi" w:cstheme="majorBidi"/>
          <w:color w:val="365F91" w:themeColor="accent1" w:themeShade="BF"/>
        </w:rPr>
      </w:pPr>
      <w:r>
        <w:br w:type="page"/>
      </w:r>
    </w:p>
    <w:p w14:paraId="67C6ED23" w14:textId="61183497" w:rsidR="00865702" w:rsidRDefault="006E09A5" w:rsidP="00376662">
      <w:pPr>
        <w:pStyle w:val="Heading5"/>
        <w:jc w:val="both"/>
      </w:pPr>
      <w:r>
        <w:lastRenderedPageBreak/>
        <w:t>4.3.3</w:t>
      </w:r>
      <w:r w:rsidR="00532B5B">
        <w:t>.</w:t>
      </w:r>
      <w:r w:rsidR="00DF3821">
        <w:t>1</w:t>
      </w:r>
      <w:r w:rsidR="00532B5B">
        <w:t>.</w:t>
      </w:r>
      <w:r w:rsidR="00DF3821">
        <w:t xml:space="preserve">5 </w:t>
      </w:r>
      <w:r w:rsidR="00532B5B">
        <w:t xml:space="preserve"> Lưu đồ</w:t>
      </w:r>
      <w:r w:rsidR="006F7D46">
        <w:t xml:space="preserve"> giải thuật</w:t>
      </w:r>
      <w:r w:rsidR="00294F4C">
        <w:t xml:space="preserve"> của</w:t>
      </w:r>
      <w:r w:rsidR="006F7D46">
        <w:t xml:space="preserve"> sự kiện</w:t>
      </w:r>
      <w:r w:rsidR="00532B5B">
        <w:t xml:space="preserve"> data MQTT</w:t>
      </w:r>
      <w:r w:rsidR="00A505B1">
        <w:t xml:space="preserve"> (Frontend)</w:t>
      </w:r>
    </w:p>
    <w:p w14:paraId="369B722B" w14:textId="77777777" w:rsidR="009651F8" w:rsidRDefault="009651F8" w:rsidP="00D50B85">
      <w:pPr>
        <w:keepNext/>
        <w:jc w:val="center"/>
      </w:pPr>
      <w:r>
        <w:rPr>
          <w:noProof/>
        </w:rPr>
        <w:drawing>
          <wp:inline distT="0" distB="0" distL="0" distR="0" wp14:anchorId="05C43F14" wp14:editId="756B9D26">
            <wp:extent cx="4976105" cy="3864491"/>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lowchart-MQTT_Web_App.drawio.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976105" cy="3864491"/>
                    </a:xfrm>
                    <a:prstGeom prst="rect">
                      <a:avLst/>
                    </a:prstGeom>
                  </pic:spPr>
                </pic:pic>
              </a:graphicData>
            </a:graphic>
          </wp:inline>
        </w:drawing>
      </w:r>
    </w:p>
    <w:p w14:paraId="0DE6903F" w14:textId="7F9845ED" w:rsidR="007E2761" w:rsidRDefault="009651F8" w:rsidP="00D50B85">
      <w:pPr>
        <w:pStyle w:val="Caption"/>
      </w:pPr>
      <w:bookmarkStart w:id="130" w:name="_Toc165844679"/>
      <w:r>
        <w:t xml:space="preserve">Hình </w:t>
      </w:r>
      <w:fldSimple w:instr=" SEQ Hình \* ARABIC ">
        <w:r w:rsidR="001D141D">
          <w:rPr>
            <w:noProof/>
          </w:rPr>
          <w:t>49</w:t>
        </w:r>
      </w:fldSimple>
      <w:r>
        <w:t xml:space="preserve">: </w:t>
      </w:r>
      <w:r w:rsidR="00D50B85" w:rsidRPr="00D50B85">
        <w:t>Lưu đồ giải thuật của sự kiện data MQTT</w:t>
      </w:r>
      <w:bookmarkEnd w:id="130"/>
    </w:p>
    <w:p w14:paraId="34558C56" w14:textId="66B2FF55" w:rsidR="00D50B85" w:rsidRDefault="00D50B85" w:rsidP="00D50B85">
      <w:r w:rsidRPr="00D50B85">
        <w:t>Các trường hợp:</w:t>
      </w:r>
    </w:p>
    <w:p w14:paraId="7BFA3BE3" w14:textId="2D2C3F2B" w:rsidR="00D50B85" w:rsidRDefault="00D50B85" w:rsidP="000C1E5B">
      <w:pPr>
        <w:pStyle w:val="ListParagraph"/>
        <w:numPr>
          <w:ilvl w:val="0"/>
          <w:numId w:val="47"/>
        </w:numPr>
        <w:jc w:val="both"/>
      </w:pPr>
      <w:r>
        <w:t>“</w:t>
      </w:r>
      <w:r>
        <w:rPr>
          <w:b/>
        </w:rPr>
        <w:t>start_count_</w:t>
      </w:r>
      <w:r>
        <w:t xml:space="preserve">”: </w:t>
      </w:r>
      <w:r w:rsidRPr="00D50B85">
        <w:t>Đây là message được gửi từ backend để thông báo ứng dụng sẽ được bắt đầu, đi kèm với số lượng ô tủ còn trống. Sau khi nhận được message này</w:t>
      </w:r>
      <w:r w:rsidR="00764422">
        <w:t>,</w:t>
      </w:r>
      <w:r w:rsidRPr="00D50B85">
        <w:t xml:space="preserve"> </w:t>
      </w:r>
      <w:r w:rsidR="00764422">
        <w:t xml:space="preserve">frontend </w:t>
      </w:r>
      <w:r w:rsidRPr="00D50B85">
        <w:t xml:space="preserve">sẽ phân tích chuỗi này và tiến hành cập nhật lại </w:t>
      </w:r>
      <w:r w:rsidR="00385ECB">
        <w:t>nội dung của phần tử chứa số ô tủ còn trống để thông tin đến người dùng.</w:t>
      </w:r>
    </w:p>
    <w:p w14:paraId="15801D87" w14:textId="409457D6" w:rsidR="00385ECB" w:rsidRDefault="00385ECB" w:rsidP="000C1E5B">
      <w:pPr>
        <w:pStyle w:val="ListParagraph"/>
        <w:numPr>
          <w:ilvl w:val="0"/>
          <w:numId w:val="47"/>
        </w:numPr>
        <w:jc w:val="both"/>
      </w:pPr>
      <w:r>
        <w:t>“</w:t>
      </w:r>
      <w:r>
        <w:rPr>
          <w:b/>
        </w:rPr>
        <w:t>max_image</w:t>
      </w:r>
      <w:r>
        <w:t xml:space="preserve">”: </w:t>
      </w:r>
      <w:r w:rsidRPr="00385ECB">
        <w:t>Đây là message được gửi từ backend để thông báo</w:t>
      </w:r>
      <w:r w:rsidR="00F03431">
        <w:t xml:space="preserve"> cho frontend biết số ô tủ còn trống đã hết.</w:t>
      </w:r>
    </w:p>
    <w:p w14:paraId="15FA9425" w14:textId="5FBEF1C5" w:rsidR="00F03431" w:rsidRDefault="00F03431" w:rsidP="000C1E5B">
      <w:pPr>
        <w:pStyle w:val="ListParagraph"/>
        <w:numPr>
          <w:ilvl w:val="0"/>
          <w:numId w:val="47"/>
        </w:numPr>
        <w:jc w:val="both"/>
      </w:pPr>
      <w:r>
        <w:t>“</w:t>
      </w:r>
      <w:r>
        <w:rPr>
          <w:b/>
        </w:rPr>
        <w:t>detect_image_</w:t>
      </w:r>
      <w:r>
        <w:t xml:space="preserve">”: Đây là message </w:t>
      </w:r>
      <w:r w:rsidRPr="00F03431">
        <w:t>được gửi từ backend để thông báo cho frontend</w:t>
      </w:r>
      <w:r>
        <w:t xml:space="preserve"> biết đã có hình ảnh được tải xuống folder download với mục đích lưu trữ. Phía frontend sau khi nhận được message này sẽ gửi message đến ESP32 để yêu cầu lưu trữ vân tay với id tương ứng.</w:t>
      </w:r>
    </w:p>
    <w:p w14:paraId="3B4DF34D" w14:textId="530350C4" w:rsidR="003D07DB" w:rsidRDefault="003D07DB" w:rsidP="000C1E5B">
      <w:pPr>
        <w:pStyle w:val="ListParagraph"/>
        <w:numPr>
          <w:ilvl w:val="0"/>
          <w:numId w:val="47"/>
        </w:numPr>
        <w:jc w:val="both"/>
      </w:pPr>
      <w:r>
        <w:t>“</w:t>
      </w:r>
      <w:r>
        <w:rPr>
          <w:b/>
        </w:rPr>
        <w:t>image_detect_</w:t>
      </w:r>
      <w:r>
        <w:t xml:space="preserve">”: Đây là message </w:t>
      </w:r>
      <w:r w:rsidRPr="00F03431">
        <w:t xml:space="preserve">được gửi từ </w:t>
      </w:r>
      <w:r>
        <w:t>ESP32</w:t>
      </w:r>
      <w:r w:rsidRPr="00F03431">
        <w:t xml:space="preserve"> để thông báo cho frontend</w:t>
      </w:r>
      <w:r>
        <w:t xml:space="preserve"> biết đã có 1 khuôn mặt được nhận dạng trong database với id tương ứng, và vân tay với id này đã được xóa trong bộ nhớ flash</w:t>
      </w:r>
      <w:r w:rsidR="009244DF">
        <w:t xml:space="preserve"> </w:t>
      </w:r>
      <w:r w:rsidR="009244DF" w:rsidRPr="009244DF">
        <w:t>của cảm biến vân tay</w:t>
      </w:r>
      <w:r>
        <w:t>.</w:t>
      </w:r>
    </w:p>
    <w:p w14:paraId="1FC1BBB7" w14:textId="680ACFCC" w:rsidR="00B25D99" w:rsidRDefault="00B25D99" w:rsidP="000C1E5B">
      <w:pPr>
        <w:pStyle w:val="ListParagraph"/>
        <w:numPr>
          <w:ilvl w:val="0"/>
          <w:numId w:val="47"/>
        </w:numPr>
        <w:jc w:val="both"/>
      </w:pPr>
      <w:r w:rsidRPr="00B25D99">
        <w:lastRenderedPageBreak/>
        <w:t>“</w:t>
      </w:r>
      <w:r w:rsidRPr="00B25D99">
        <w:rPr>
          <w:b/>
        </w:rPr>
        <w:t>detect_</w:t>
      </w:r>
      <w:r w:rsidRPr="00B25D99">
        <w:t xml:space="preserve">”: </w:t>
      </w:r>
      <w:r w:rsidR="009244DF">
        <w:t xml:space="preserve">Đây là message </w:t>
      </w:r>
      <w:r w:rsidR="009244DF" w:rsidRPr="00F03431">
        <w:t xml:space="preserve">được gửi từ </w:t>
      </w:r>
      <w:r w:rsidR="009244DF">
        <w:t>ESP32</w:t>
      </w:r>
      <w:r w:rsidR="009244DF" w:rsidRPr="00F03431">
        <w:t xml:space="preserve"> để thông báo cho frontend</w:t>
      </w:r>
      <w:r w:rsidR="009244DF">
        <w:t xml:space="preserve"> biết đã có nhiều khuôn mặt được nhận dạng trong database với các id tương ứng, và các vân tay với các id này đã được xóa trong bộ nhớ flash của cảm biến vân tay</w:t>
      </w:r>
      <w:r w:rsidRPr="00B25D99">
        <w:t>.</w:t>
      </w:r>
    </w:p>
    <w:p w14:paraId="328F83D6" w14:textId="350520EA" w:rsidR="00F03431" w:rsidRDefault="00F03431" w:rsidP="000C1E5B">
      <w:pPr>
        <w:pStyle w:val="ListParagraph"/>
        <w:numPr>
          <w:ilvl w:val="0"/>
          <w:numId w:val="47"/>
        </w:numPr>
        <w:jc w:val="both"/>
      </w:pPr>
      <w:r>
        <w:t>“</w:t>
      </w:r>
      <w:r>
        <w:rPr>
          <w:b/>
        </w:rPr>
        <w:t>saved_fingerprint_</w:t>
      </w:r>
      <w:r>
        <w:t xml:space="preserve">”:  </w:t>
      </w:r>
      <w:r w:rsidRPr="00F03431">
        <w:t>Đây là message được gửi từ backend để thông báo cho frontend</w:t>
      </w:r>
      <w:r>
        <w:t xml:space="preserve"> biết đã lưu trữ hình</w:t>
      </w:r>
      <w:r w:rsidR="00B25D99">
        <w:t xml:space="preserve"> ảnh</w:t>
      </w:r>
      <w:r>
        <w:t xml:space="preserve"> và vân tay </w:t>
      </w:r>
      <w:r w:rsidR="00B25D99">
        <w:t>đi kèm với id.</w:t>
      </w:r>
    </w:p>
    <w:p w14:paraId="610B9CE3" w14:textId="09B91426" w:rsidR="00B25D99" w:rsidRDefault="00B25D99" w:rsidP="000C1E5B">
      <w:pPr>
        <w:pStyle w:val="ListParagraph"/>
        <w:numPr>
          <w:ilvl w:val="0"/>
          <w:numId w:val="47"/>
        </w:numPr>
        <w:jc w:val="both"/>
      </w:pPr>
      <w:r>
        <w:t>“</w:t>
      </w:r>
      <w:r>
        <w:rPr>
          <w:b/>
        </w:rPr>
        <w:t xml:space="preserve">no_fingerprint”: </w:t>
      </w:r>
      <w:r w:rsidRPr="00F03431">
        <w:t xml:space="preserve">Đây là message được gửi từ </w:t>
      </w:r>
      <w:r>
        <w:t>ESP32</w:t>
      </w:r>
      <w:r w:rsidRPr="00F03431">
        <w:t xml:space="preserve"> để thông báo cho frontend</w:t>
      </w:r>
      <w:r>
        <w:t xml:space="preserve"> biết không có vân tay trùng khớp được lưu trữ trong bộ nhớ flash.</w:t>
      </w:r>
    </w:p>
    <w:p w14:paraId="1C46A071" w14:textId="6DAE08A5" w:rsidR="00B25D99" w:rsidRPr="00D50B85" w:rsidRDefault="00B25D99" w:rsidP="000C1E5B">
      <w:pPr>
        <w:pStyle w:val="ListParagraph"/>
        <w:numPr>
          <w:ilvl w:val="0"/>
          <w:numId w:val="47"/>
        </w:numPr>
        <w:jc w:val="both"/>
      </w:pPr>
      <w:r>
        <w:t>“</w:t>
      </w:r>
      <w:r w:rsidRPr="00B25D99">
        <w:rPr>
          <w:b/>
        </w:rPr>
        <w:t>no_person_match</w:t>
      </w:r>
      <w:r>
        <w:t xml:space="preserve">”: </w:t>
      </w:r>
      <w:r w:rsidRPr="00B25D99">
        <w:t>Đây là message được gửi từ backend để thông báo cho frontend</w:t>
      </w:r>
      <w:r>
        <w:t xml:space="preserve"> quá trình nhận dạng khuôn mặt không đúng. </w:t>
      </w:r>
      <w:r w:rsidRPr="00B25D99">
        <w:t xml:space="preserve">Phía frontend sau khi nhận được message này sẽ gửi message đến ESP32 để yêu cầu </w:t>
      </w:r>
      <w:r>
        <w:t>quá trình so sánh vân tay</w:t>
      </w:r>
      <w:r w:rsidRPr="00B25D99">
        <w:t>.</w:t>
      </w:r>
    </w:p>
    <w:p w14:paraId="56D8CC27" w14:textId="247702B7" w:rsidR="009651F8" w:rsidRDefault="006E09A5" w:rsidP="00376662">
      <w:pPr>
        <w:pStyle w:val="Heading4"/>
        <w:jc w:val="both"/>
      </w:pPr>
      <w:r>
        <w:t>4.3.3</w:t>
      </w:r>
      <w:r w:rsidR="00B065AD">
        <w:t>.</w:t>
      </w:r>
      <w:r w:rsidR="006659B7">
        <w:t xml:space="preserve">2 </w:t>
      </w:r>
      <w:r w:rsidR="00B065AD">
        <w:t xml:space="preserve"> </w:t>
      </w:r>
      <w:r w:rsidR="009244DF">
        <w:t>Backend</w:t>
      </w:r>
    </w:p>
    <w:p w14:paraId="0A16FBC2" w14:textId="2A5CF58B" w:rsidR="00B065AD" w:rsidRDefault="009244DF" w:rsidP="00376662">
      <w:pPr>
        <w:jc w:val="both"/>
      </w:pPr>
      <w:r>
        <w:t>Backend</w:t>
      </w:r>
      <w:r w:rsidR="00B065AD">
        <w:t xml:space="preserve"> có nhiệm vụ:</w:t>
      </w:r>
    </w:p>
    <w:p w14:paraId="0CB84D5E" w14:textId="006FA25A" w:rsidR="00B065AD" w:rsidRDefault="00B065AD" w:rsidP="000C1E5B">
      <w:pPr>
        <w:pStyle w:val="ListParagraph"/>
        <w:numPr>
          <w:ilvl w:val="0"/>
          <w:numId w:val="40"/>
        </w:numPr>
        <w:jc w:val="both"/>
      </w:pPr>
      <w:r>
        <w:t xml:space="preserve">Xử lý hình ảnh được tải xuống </w:t>
      </w:r>
      <w:r w:rsidR="00FE7327">
        <w:t xml:space="preserve">từ </w:t>
      </w:r>
      <w:r w:rsidR="009244DF">
        <w:t>frontend</w:t>
      </w:r>
      <w:r w:rsidR="00EF5942">
        <w:t xml:space="preserve"> (nằm trong folder</w:t>
      </w:r>
      <w:r w:rsidR="00935BEA">
        <w:t xml:space="preserve"> download</w:t>
      </w:r>
      <w:r w:rsidR="00EF5942">
        <w:t>)</w:t>
      </w:r>
      <w:r w:rsidR="00FE7327">
        <w:t>.</w:t>
      </w:r>
    </w:p>
    <w:p w14:paraId="2DC69434" w14:textId="700186A2" w:rsidR="00FE7327" w:rsidRDefault="00FE7327" w:rsidP="000C1E5B">
      <w:pPr>
        <w:pStyle w:val="ListParagraph"/>
        <w:numPr>
          <w:ilvl w:val="0"/>
          <w:numId w:val="40"/>
        </w:numPr>
        <w:jc w:val="both"/>
      </w:pPr>
      <w:r>
        <w:t>Lưu trữ hình ảnh chứa khuôn mặt vào database với id tương ứng.</w:t>
      </w:r>
    </w:p>
    <w:p w14:paraId="02A5A990" w14:textId="608F6CEC" w:rsidR="00FE7327" w:rsidRDefault="00FE7327" w:rsidP="000C1E5B">
      <w:pPr>
        <w:pStyle w:val="ListParagraph"/>
        <w:numPr>
          <w:ilvl w:val="0"/>
          <w:numId w:val="40"/>
        </w:numPr>
        <w:jc w:val="both"/>
      </w:pPr>
      <w:r>
        <w:t>So sánh 2 hình ảnh chứa khuôn mặt.</w:t>
      </w:r>
    </w:p>
    <w:p w14:paraId="795293B7" w14:textId="104D9057" w:rsidR="00FE7327" w:rsidRPr="00B065AD" w:rsidRDefault="00FE7327" w:rsidP="000C1E5B">
      <w:pPr>
        <w:pStyle w:val="ListParagraph"/>
        <w:numPr>
          <w:ilvl w:val="0"/>
          <w:numId w:val="40"/>
        </w:numPr>
        <w:jc w:val="both"/>
      </w:pPr>
      <w:r>
        <w:t xml:space="preserve">Truyền/nhận dữ liệu qua MQTT broker, tương tác với MCU và </w:t>
      </w:r>
      <w:r w:rsidR="007E4EC7">
        <w:t>frontend của ứng dụng web</w:t>
      </w:r>
      <w:r>
        <w:t>.</w:t>
      </w:r>
    </w:p>
    <w:p w14:paraId="4CA9F2E8" w14:textId="69A55989" w:rsidR="007E2761" w:rsidRDefault="006E09A5" w:rsidP="00376662">
      <w:pPr>
        <w:pStyle w:val="Heading5"/>
        <w:jc w:val="both"/>
      </w:pPr>
      <w:r>
        <w:lastRenderedPageBreak/>
        <w:t>4.3.3</w:t>
      </w:r>
      <w:r w:rsidR="00FE7327">
        <w:t>.</w:t>
      </w:r>
      <w:r w:rsidR="00BB3904">
        <w:t>2</w:t>
      </w:r>
      <w:r w:rsidR="00FE7327">
        <w:t>.1</w:t>
      </w:r>
      <w:r w:rsidR="00BB3904">
        <w:t xml:space="preserve"> </w:t>
      </w:r>
      <w:r w:rsidR="00FE7327">
        <w:t xml:space="preserve"> Lưu đồ </w:t>
      </w:r>
      <w:r w:rsidR="00BB3904">
        <w:t>giải thuật</w:t>
      </w:r>
      <w:r w:rsidR="00FE7327">
        <w:t xml:space="preserve"> </w:t>
      </w:r>
      <w:r w:rsidR="0002759C">
        <w:t xml:space="preserve">của </w:t>
      </w:r>
      <w:r w:rsidR="00BB3904">
        <w:t>Backend</w:t>
      </w:r>
    </w:p>
    <w:p w14:paraId="2F81DBDB" w14:textId="77777777" w:rsidR="00997565" w:rsidRDefault="00D84199" w:rsidP="000250FC">
      <w:pPr>
        <w:keepNext/>
        <w:jc w:val="center"/>
      </w:pPr>
      <w:r>
        <w:rPr>
          <w:noProof/>
        </w:rPr>
        <w:drawing>
          <wp:inline distT="0" distB="0" distL="0" distR="0" wp14:anchorId="100E48CF" wp14:editId="247A0083">
            <wp:extent cx="4968876" cy="5732145"/>
            <wp:effectExtent l="0" t="0" r="3175"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lowchart-Main_Python.drawio.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68876" cy="5732145"/>
                    </a:xfrm>
                    <a:prstGeom prst="rect">
                      <a:avLst/>
                    </a:prstGeom>
                  </pic:spPr>
                </pic:pic>
              </a:graphicData>
            </a:graphic>
          </wp:inline>
        </w:drawing>
      </w:r>
    </w:p>
    <w:p w14:paraId="0A4F0EF0" w14:textId="12C06512" w:rsidR="00FE7327" w:rsidRPr="00FE7327" w:rsidRDefault="00997565" w:rsidP="000250FC">
      <w:pPr>
        <w:pStyle w:val="Caption"/>
      </w:pPr>
      <w:bookmarkStart w:id="131" w:name="_Toc165844680"/>
      <w:r>
        <w:t xml:space="preserve">Hình </w:t>
      </w:r>
      <w:fldSimple w:instr=" SEQ Hình \* ARABIC ">
        <w:r w:rsidR="001D141D">
          <w:rPr>
            <w:noProof/>
          </w:rPr>
          <w:t>50</w:t>
        </w:r>
      </w:fldSimple>
      <w:r>
        <w:t xml:space="preserve">: </w:t>
      </w:r>
      <w:r w:rsidR="000250FC" w:rsidRPr="000250FC">
        <w:t>Lưu đồ giải thuật của Backend</w:t>
      </w:r>
      <w:bookmarkEnd w:id="131"/>
    </w:p>
    <w:p w14:paraId="65FE7D90" w14:textId="5E5DC5AB" w:rsidR="00D41C0A" w:rsidRPr="00BC4342" w:rsidRDefault="00D63734" w:rsidP="00FC66EB">
      <w:pPr>
        <w:rPr>
          <w:b/>
        </w:rPr>
      </w:pPr>
      <w:r w:rsidRPr="00BC4342">
        <w:rPr>
          <w:b/>
        </w:rPr>
        <w:t>Quá trình xử lý của backend:</w:t>
      </w:r>
    </w:p>
    <w:p w14:paraId="130F2747" w14:textId="499408A7" w:rsidR="00B1735D" w:rsidRDefault="00F0446A" w:rsidP="00F0446A">
      <w:pPr>
        <w:jc w:val="both"/>
      </w:pPr>
      <w:r>
        <w:t xml:space="preserve">Bước 1: </w:t>
      </w:r>
      <w:r w:rsidR="00B1735D">
        <w:t xml:space="preserve">Khi khởi động backend, nó sẽ xóa các file trong </w:t>
      </w:r>
      <w:r w:rsidR="00B1735D" w:rsidRPr="00B1735D">
        <w:t>2</w:t>
      </w:r>
      <w:r w:rsidR="00B1735D">
        <w:t xml:space="preserve"> folder: </w:t>
      </w:r>
      <w:r w:rsidR="00B1735D" w:rsidRPr="00F0446A">
        <w:rPr>
          <w:b/>
        </w:rPr>
        <w:t>download, img_store</w:t>
      </w:r>
      <w:r w:rsidR="00B1735D">
        <w:t xml:space="preserve">. Sau đó, nó sẽ kết nối đến MongoDB database, và tải tất cả các </w:t>
      </w:r>
      <w:r w:rsidR="00B1735D" w:rsidRPr="00B1735D">
        <w:t>hình ảnh từ GridFS</w:t>
      </w:r>
      <w:r w:rsidR="00B1735D">
        <w:t xml:space="preserve"> đã chọn trong database vào trong folder </w:t>
      </w:r>
      <w:r w:rsidR="00B1735D" w:rsidRPr="00B1735D">
        <w:t>img_store</w:t>
      </w:r>
      <w:r w:rsidR="00B1735D">
        <w:t>.</w:t>
      </w:r>
    </w:p>
    <w:p w14:paraId="3806B652" w14:textId="1AA0873B" w:rsidR="00B1735D" w:rsidRDefault="00F0446A" w:rsidP="00F0446A">
      <w:pPr>
        <w:jc w:val="both"/>
      </w:pPr>
      <w:r>
        <w:t xml:space="preserve">Bước 2: </w:t>
      </w:r>
      <w:r w:rsidR="00B1735D">
        <w:t xml:space="preserve">Duyệt qua các ảnh trong folder </w:t>
      </w:r>
      <w:r w:rsidR="00B1735D" w:rsidRPr="00B1735D">
        <w:t>img_store</w:t>
      </w:r>
      <w:r w:rsidR="00B1735D">
        <w:t>, đếm số lượng tủ còn trống và gửi đến ESP32</w:t>
      </w:r>
      <w:r>
        <w:t>, Frontend kèm với id của hình ảnh để bắt đầu ứng dụng.</w:t>
      </w:r>
    </w:p>
    <w:p w14:paraId="16E047F5" w14:textId="7CB01A61" w:rsidR="00F0446A" w:rsidRDefault="00F0446A" w:rsidP="00F0446A">
      <w:pPr>
        <w:jc w:val="both"/>
      </w:pPr>
      <w:r>
        <w:lastRenderedPageBreak/>
        <w:t>Bước 3: Backend sẽ kiểm tra liên tục trong folder download để kiểm tra xem có hình ảnh nào được tải xuống từ frontend không. Nếu có, nó sẽ kiểm tra tên file được tải xuống để xử lý các yêu cầu tương ứng:</w:t>
      </w:r>
    </w:p>
    <w:p w14:paraId="1344C2BA" w14:textId="1FB9152D" w:rsidR="00F0446A" w:rsidRDefault="00F0446A" w:rsidP="00F0446A">
      <w:pPr>
        <w:jc w:val="both"/>
      </w:pPr>
      <w:r w:rsidRPr="00F0446A">
        <w:rPr>
          <w:i/>
        </w:rPr>
        <w:t>Trường hợp 1</w:t>
      </w:r>
      <w:r>
        <w:t>: Tên file chứa “image_store”:</w:t>
      </w:r>
    </w:p>
    <w:p w14:paraId="73288543" w14:textId="77777777" w:rsidR="00F0446A" w:rsidRDefault="00F0446A" w:rsidP="00F0446A">
      <w:pPr>
        <w:jc w:val="both"/>
      </w:pPr>
      <w:r>
        <w:t>Bước 4: Backend sẽ lấy 1 id còn trống và gửi đến frontend để frontend gửi thông báo đến ESP32 bắt đầu lưu trữ vân tay với id tương ứng.</w:t>
      </w:r>
    </w:p>
    <w:p w14:paraId="369E8C40" w14:textId="415A1729" w:rsidR="00F0446A" w:rsidRDefault="00F0446A" w:rsidP="00F0446A">
      <w:pPr>
        <w:jc w:val="both"/>
      </w:pPr>
      <w:r>
        <w:t>Bước 5: Tiếp theo, backend sẽ đợi để nhận message từ ESP32 thông qua MQTT để thông báo tình trạng lưu trữ vân tay. Nếu nhận được message là “store_fingerprint” thì backend sẽ lưu trữ hình ảnh vào MongoDB database và folder img_store.</w:t>
      </w:r>
    </w:p>
    <w:p w14:paraId="38375996" w14:textId="27F75C74" w:rsidR="00F0446A" w:rsidRDefault="00F0446A" w:rsidP="00F0446A">
      <w:pPr>
        <w:jc w:val="both"/>
      </w:pPr>
      <w:r>
        <w:t xml:space="preserve">Bước 6: Backend sẽ gửi message “saved_fingerprint” đến frontend để thông báo hoàn thành lưu trữ </w:t>
      </w:r>
      <w:r w:rsidR="00ED6340">
        <w:t>hình ảnh và vân tay.</w:t>
      </w:r>
    </w:p>
    <w:p w14:paraId="57A2A8E1" w14:textId="497F96C4" w:rsidR="00D25B27" w:rsidRDefault="00D25B27" w:rsidP="00F0446A">
      <w:pPr>
        <w:jc w:val="both"/>
      </w:pPr>
      <w:r>
        <w:t>Bước 7: Kiểm tra xem còn ô tủ trống không và gửi message “</w:t>
      </w:r>
      <w:r w:rsidRPr="00D25B27">
        <w:t xml:space="preserve">max </w:t>
      </w:r>
      <w:r>
        <w:t>_image” đến frontend nếu như đã đầy.</w:t>
      </w:r>
    </w:p>
    <w:p w14:paraId="298B8447" w14:textId="0C155043" w:rsidR="00ED6340" w:rsidRDefault="00ED6340" w:rsidP="00F0446A">
      <w:pPr>
        <w:jc w:val="both"/>
      </w:pPr>
      <w:r>
        <w:t>Bước 7: Xóa file hình ảnh trong folder download</w:t>
      </w:r>
      <w:r w:rsidR="00857747">
        <w:t>.</w:t>
      </w:r>
    </w:p>
    <w:p w14:paraId="12619009" w14:textId="3F88B3D7" w:rsidR="00ED6340" w:rsidRDefault="00ED6340" w:rsidP="00F0446A">
      <w:pPr>
        <w:jc w:val="both"/>
      </w:pPr>
      <w:r>
        <w:rPr>
          <w:i/>
        </w:rPr>
        <w:t>Trường hợp 2:</w:t>
      </w:r>
      <w:r>
        <w:t xml:space="preserve"> </w:t>
      </w:r>
      <w:r w:rsidRPr="00ED6340">
        <w:t>Tên file chứa “image_</w:t>
      </w:r>
      <w:r>
        <w:t>get</w:t>
      </w:r>
      <w:r w:rsidRPr="00ED6340">
        <w:t>”:</w:t>
      </w:r>
    </w:p>
    <w:p w14:paraId="1510BC6E" w14:textId="48622EF6" w:rsidR="00857747" w:rsidRDefault="00ED6340" w:rsidP="00F0446A">
      <w:pPr>
        <w:jc w:val="both"/>
      </w:pPr>
      <w:r>
        <w:t>Bước 4: So sánh hình ảnh vừa được tải xuống trong folder download với các hình ảnh trong folder img_store</w:t>
      </w:r>
      <w:r w:rsidR="00857747">
        <w:t xml:space="preserve">. Dùng thư viện Face Recognition. Chi tiết được trình bày tại </w:t>
      </w:r>
      <w:r w:rsidR="000803D7">
        <w:t xml:space="preserve">phần </w:t>
      </w:r>
      <w:hyperlink w:anchor="_2.8__Thư" w:history="1">
        <w:r w:rsidR="000803D7" w:rsidRPr="000803D7">
          <w:rPr>
            <w:rStyle w:val="Hyperlink"/>
          </w:rPr>
          <w:t>2.8  Thư viện Face Regcornition của Python</w:t>
        </w:r>
      </w:hyperlink>
      <w:r w:rsidR="00857747">
        <w:t>.</w:t>
      </w:r>
    </w:p>
    <w:p w14:paraId="0EF4E880" w14:textId="77777777" w:rsidR="00857747" w:rsidRDefault="00857747" w:rsidP="00F0446A">
      <w:pPr>
        <w:jc w:val="both"/>
      </w:pPr>
      <w:r>
        <w:t xml:space="preserve">Bước 5: </w:t>
      </w:r>
    </w:p>
    <w:p w14:paraId="690F2A84" w14:textId="2E7AF016" w:rsidR="00857747" w:rsidRDefault="00857747" w:rsidP="00F0446A">
      <w:pPr>
        <w:jc w:val="both"/>
      </w:pPr>
      <w:r>
        <w:t xml:space="preserve">Nếu có kết quả trùng khớp: Nó sẽ gửi thông báo tương ứng đến ESP32 để xóa vân tay. Xóa hình ảnh trong MongoDB database và folder img_store. Xóa </w:t>
      </w:r>
      <w:r w:rsidRPr="00857747">
        <w:t>file hình ảnh trong folder download</w:t>
      </w:r>
      <w:r>
        <w:t>.</w:t>
      </w:r>
    </w:p>
    <w:p w14:paraId="47AA20C2" w14:textId="08CD338C" w:rsidR="00857747" w:rsidRPr="00ED6340" w:rsidRDefault="00857747" w:rsidP="00F0446A">
      <w:pPr>
        <w:jc w:val="both"/>
      </w:pPr>
      <w:r>
        <w:t>Nếu không có</w:t>
      </w:r>
      <w:r w:rsidRPr="00857747">
        <w:t xml:space="preserve"> kết quả</w:t>
      </w:r>
      <w:r>
        <w:t xml:space="preserve"> trùng khớp: Nó sẽ gửi message “no_person_match” đến frontend để frontend hiển thị thông báo</w:t>
      </w:r>
      <w:r w:rsidR="0070562E">
        <w:t xml:space="preserve"> ra giao diện và gửi message đến ESP32 để bắt đầu quá trình so sánh vân tay. Tại đây, </w:t>
      </w:r>
      <w:r w:rsidR="0070562E" w:rsidRPr="0070562E">
        <w:t xml:space="preserve">backend sẽ đợi để nhận message từ ESP32 thông qua MQTT để thông báo tình trạng </w:t>
      </w:r>
      <w:r w:rsidR="0070562E">
        <w:t>so sánh</w:t>
      </w:r>
      <w:r w:rsidR="0070562E" w:rsidRPr="0070562E">
        <w:t xml:space="preserve"> vân tay</w:t>
      </w:r>
      <w:r w:rsidR="0070562E">
        <w:t>. Nó sẽ phân tích message nhận được, nếu có số phù hợp thì sẽ x</w:t>
      </w:r>
      <w:r w:rsidR="0070562E" w:rsidRPr="0070562E">
        <w:t>óa hình ảnh trong MongoDB database và folder img_store</w:t>
      </w:r>
      <w:r w:rsidR="0070562E">
        <w:t xml:space="preserve"> tương ứng với id đó. </w:t>
      </w:r>
      <w:r w:rsidR="0070562E" w:rsidRPr="0070562E">
        <w:t>Xóa file hình ảnh trong folder download.</w:t>
      </w:r>
    </w:p>
    <w:p w14:paraId="270B21A8" w14:textId="77777777" w:rsidR="002D130C" w:rsidRPr="00F75113" w:rsidRDefault="00F11A5D" w:rsidP="000C1E5B">
      <w:pPr>
        <w:pStyle w:val="Heading1"/>
        <w:numPr>
          <w:ilvl w:val="0"/>
          <w:numId w:val="2"/>
        </w:numPr>
        <w:rPr>
          <w:rFonts w:ascii="Times New Roman" w:hAnsi="Times New Roman" w:cs="Times New Roman"/>
        </w:rPr>
      </w:pPr>
      <w:bookmarkStart w:id="132" w:name="_Toc165846346"/>
      <w:r w:rsidRPr="00F75113">
        <w:rPr>
          <w:rFonts w:ascii="Times New Roman" w:hAnsi="Times New Roman" w:cs="Times New Roman"/>
        </w:rPr>
        <w:lastRenderedPageBreak/>
        <w:t xml:space="preserve">KẾT QUẢ </w:t>
      </w:r>
      <w:r w:rsidR="002E3A83">
        <w:rPr>
          <w:rFonts w:ascii="Times New Roman" w:hAnsi="Times New Roman" w:cs="Times New Roman"/>
        </w:rPr>
        <w:t>THỰC HIỆN</w:t>
      </w:r>
      <w:bookmarkEnd w:id="132"/>
    </w:p>
    <w:p w14:paraId="5BC39B3E" w14:textId="340B848F" w:rsidR="00A808AA" w:rsidRDefault="00A808AA" w:rsidP="00A808AA">
      <w:pPr>
        <w:pStyle w:val="Heading2"/>
        <w:rPr>
          <w:lang w:eastAsia="ja-JP"/>
        </w:rPr>
      </w:pPr>
      <w:bookmarkStart w:id="133" w:name="_Toc165846347"/>
      <w:r>
        <w:rPr>
          <w:lang w:eastAsia="ja-JP"/>
        </w:rPr>
        <w:t>5.1</w:t>
      </w:r>
      <w:r w:rsidR="00727F7F">
        <w:rPr>
          <w:lang w:eastAsia="ja-JP"/>
        </w:rPr>
        <w:t xml:space="preserve">  </w:t>
      </w:r>
      <w:r w:rsidR="007F40C5">
        <w:rPr>
          <w:lang w:eastAsia="ja-JP"/>
        </w:rPr>
        <w:t>Mô hình và khởi động p</w:t>
      </w:r>
      <w:r w:rsidR="00727F7F">
        <w:rPr>
          <w:lang w:eastAsia="ja-JP"/>
        </w:rPr>
        <w:t>hần cứng</w:t>
      </w:r>
      <w:bookmarkEnd w:id="133"/>
    </w:p>
    <w:p w14:paraId="4845D068" w14:textId="77777777" w:rsidR="00876506" w:rsidRDefault="008C3B62" w:rsidP="00876506">
      <w:pPr>
        <w:keepNext/>
        <w:jc w:val="center"/>
      </w:pPr>
      <w:r>
        <w:rPr>
          <w:noProof/>
          <w:lang w:eastAsia="ja-JP"/>
        </w:rPr>
        <w:drawing>
          <wp:inline distT="0" distB="0" distL="0" distR="0" wp14:anchorId="0CE83EB4" wp14:editId="2976429A">
            <wp:extent cx="4527550" cy="2801721"/>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mattruoc.jpg"/>
                    <pic:cNvPicPr/>
                  </pic:nvPicPr>
                  <pic:blipFill rotWithShape="1">
                    <a:blip r:embed="rId67">
                      <a:extLst>
                        <a:ext uri="{28A0092B-C50C-407E-A947-70E740481C1C}">
                          <a14:useLocalDpi xmlns:a14="http://schemas.microsoft.com/office/drawing/2010/main" val="0"/>
                        </a:ext>
                      </a:extLst>
                    </a:blip>
                    <a:srcRect l="7147" t="26375" r="13851" b="8439"/>
                    <a:stretch/>
                  </pic:blipFill>
                  <pic:spPr bwMode="auto">
                    <a:xfrm>
                      <a:off x="0" y="0"/>
                      <a:ext cx="4528472" cy="2802292"/>
                    </a:xfrm>
                    <a:prstGeom prst="rect">
                      <a:avLst/>
                    </a:prstGeom>
                    <a:ln>
                      <a:noFill/>
                    </a:ln>
                    <a:extLst>
                      <a:ext uri="{53640926-AAD7-44D8-BBD7-CCE9431645EC}">
                        <a14:shadowObscured xmlns:a14="http://schemas.microsoft.com/office/drawing/2010/main"/>
                      </a:ext>
                    </a:extLst>
                  </pic:spPr>
                </pic:pic>
              </a:graphicData>
            </a:graphic>
          </wp:inline>
        </w:drawing>
      </w:r>
    </w:p>
    <w:p w14:paraId="7CDD219E" w14:textId="6DBE2320" w:rsidR="00202EF7" w:rsidRDefault="00876506" w:rsidP="00876506">
      <w:pPr>
        <w:pStyle w:val="Caption"/>
        <w:rPr>
          <w:lang w:eastAsia="ja-JP"/>
        </w:rPr>
      </w:pPr>
      <w:bookmarkStart w:id="134" w:name="_Toc165844681"/>
      <w:r>
        <w:t xml:space="preserve">Hình </w:t>
      </w:r>
      <w:fldSimple w:instr=" SEQ Hình \* ARABIC ">
        <w:r w:rsidR="001D141D">
          <w:rPr>
            <w:noProof/>
          </w:rPr>
          <w:t>51</w:t>
        </w:r>
      </w:fldSimple>
      <w:r>
        <w:t xml:space="preserve">: </w:t>
      </w:r>
      <w:r w:rsidR="008D06EA" w:rsidRPr="008D06EA">
        <w:rPr>
          <w:lang w:eastAsia="ja-JP"/>
        </w:rPr>
        <w:t>Mô hình sản phẩm mặt trước</w:t>
      </w:r>
      <w:bookmarkEnd w:id="134"/>
    </w:p>
    <w:p w14:paraId="24F7570D" w14:textId="77777777" w:rsidR="00876506" w:rsidRDefault="008C3B62" w:rsidP="00876506">
      <w:pPr>
        <w:keepNext/>
        <w:jc w:val="center"/>
      </w:pPr>
      <w:r>
        <w:rPr>
          <w:noProof/>
          <w:lang w:eastAsia="ja-JP"/>
        </w:rPr>
        <w:drawing>
          <wp:inline distT="0" distB="0" distL="0" distR="0" wp14:anchorId="49779D65" wp14:editId="4AAC6660">
            <wp:extent cx="2579493" cy="4498353"/>
            <wp:effectExtent l="0" t="6985" r="4445" b="4445"/>
            <wp:docPr id="81" name="Picture 81" descr="A close up of a circuit boar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mấtu.jpg"/>
                    <pic:cNvPicPr/>
                  </pic:nvPicPr>
                  <pic:blipFill rotWithShape="1">
                    <a:blip r:embed="rId68">
                      <a:extLst>
                        <a:ext uri="{28A0092B-C50C-407E-A947-70E740481C1C}">
                          <a14:useLocalDpi xmlns:a14="http://schemas.microsoft.com/office/drawing/2010/main" val="0"/>
                        </a:ext>
                      </a:extLst>
                    </a:blip>
                    <a:srcRect l="28149" t="15907" r="12240" b="6125"/>
                    <a:stretch/>
                  </pic:blipFill>
                  <pic:spPr bwMode="auto">
                    <a:xfrm rot="5400000">
                      <a:off x="0" y="0"/>
                      <a:ext cx="2588679" cy="4514373"/>
                    </a:xfrm>
                    <a:prstGeom prst="rect">
                      <a:avLst/>
                    </a:prstGeom>
                    <a:ln>
                      <a:noFill/>
                    </a:ln>
                    <a:extLst>
                      <a:ext uri="{53640926-AAD7-44D8-BBD7-CCE9431645EC}">
                        <a14:shadowObscured xmlns:a14="http://schemas.microsoft.com/office/drawing/2010/main"/>
                      </a:ext>
                    </a:extLst>
                  </pic:spPr>
                </pic:pic>
              </a:graphicData>
            </a:graphic>
          </wp:inline>
        </w:drawing>
      </w:r>
    </w:p>
    <w:p w14:paraId="06366289" w14:textId="2673EB6E" w:rsidR="008D06EA" w:rsidRDefault="00876506" w:rsidP="00876506">
      <w:pPr>
        <w:pStyle w:val="Caption"/>
        <w:rPr>
          <w:lang w:eastAsia="ja-JP"/>
        </w:rPr>
      </w:pPr>
      <w:bookmarkStart w:id="135" w:name="_Toc165844682"/>
      <w:r>
        <w:t xml:space="preserve">Hình </w:t>
      </w:r>
      <w:fldSimple w:instr=" SEQ Hình \* ARABIC ">
        <w:r w:rsidR="001D141D">
          <w:rPr>
            <w:noProof/>
          </w:rPr>
          <w:t>52</w:t>
        </w:r>
      </w:fldSimple>
      <w:r>
        <w:t xml:space="preserve">: </w:t>
      </w:r>
      <w:r w:rsidR="008D06EA" w:rsidRPr="008D06EA">
        <w:rPr>
          <w:lang w:eastAsia="ja-JP"/>
        </w:rPr>
        <w:t xml:space="preserve">Mô hình sản phẩm mặt </w:t>
      </w:r>
      <w:r w:rsidR="008D06EA">
        <w:rPr>
          <w:lang w:eastAsia="ja-JP"/>
        </w:rPr>
        <w:t>sau</w:t>
      </w:r>
      <w:bookmarkEnd w:id="135"/>
    </w:p>
    <w:p w14:paraId="63EA4E52" w14:textId="67FD63DB" w:rsidR="008D06EA" w:rsidRDefault="008D06EA" w:rsidP="00202EF7">
      <w:pPr>
        <w:rPr>
          <w:lang w:eastAsia="ja-JP"/>
        </w:rPr>
      </w:pPr>
      <w:r>
        <w:rPr>
          <w:lang w:eastAsia="ja-JP"/>
        </w:rPr>
        <w:t xml:space="preserve">Khi khởi động hệ thống, đèn led RG sẽ sáng màu màu </w:t>
      </w:r>
      <w:r w:rsidR="008C3B62">
        <w:rPr>
          <w:lang w:eastAsia="ja-JP"/>
        </w:rPr>
        <w:t>đỏ</w:t>
      </w:r>
      <w:r>
        <w:rPr>
          <w:lang w:eastAsia="ja-JP"/>
        </w:rPr>
        <w:t>, báo hiệu ESP32 đã</w:t>
      </w:r>
      <w:r w:rsidR="00876506">
        <w:rPr>
          <w:lang w:eastAsia="ja-JP"/>
        </w:rPr>
        <w:t xml:space="preserve"> khởi tạo thành công</w:t>
      </w:r>
      <w:r w:rsidR="006F4C52">
        <w:rPr>
          <w:lang w:eastAsia="ja-JP"/>
        </w:rPr>
        <w:t>.</w:t>
      </w:r>
    </w:p>
    <w:p w14:paraId="465B1543" w14:textId="77777777" w:rsidR="001A710A" w:rsidRDefault="008C3B62" w:rsidP="001A710A">
      <w:pPr>
        <w:keepNext/>
        <w:jc w:val="center"/>
      </w:pPr>
      <w:r>
        <w:rPr>
          <w:noProof/>
          <w:lang w:eastAsia="ja-JP"/>
        </w:rPr>
        <w:lastRenderedPageBreak/>
        <w:drawing>
          <wp:inline distT="0" distB="0" distL="0" distR="0" wp14:anchorId="2AD8C79E" wp14:editId="585FF1BE">
            <wp:extent cx="3274130" cy="5163049"/>
            <wp:effectExtent l="8255" t="0" r="0" b="0"/>
            <wp:docPr id="82" name="Picture 82" descr="A circuit board with a red ligh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it.jpg"/>
                    <pic:cNvPicPr/>
                  </pic:nvPicPr>
                  <pic:blipFill rotWithShape="1">
                    <a:blip r:embed="rId69">
                      <a:extLst>
                        <a:ext uri="{28A0092B-C50C-407E-A947-70E740481C1C}">
                          <a14:useLocalDpi xmlns:a14="http://schemas.microsoft.com/office/drawing/2010/main" val="0"/>
                        </a:ext>
                      </a:extLst>
                    </a:blip>
                    <a:srcRect l="36418" t="19828" r="6448" b="12600"/>
                    <a:stretch/>
                  </pic:blipFill>
                  <pic:spPr bwMode="auto">
                    <a:xfrm rot="5400000">
                      <a:off x="0" y="0"/>
                      <a:ext cx="3275026" cy="5164462"/>
                    </a:xfrm>
                    <a:prstGeom prst="rect">
                      <a:avLst/>
                    </a:prstGeom>
                    <a:ln>
                      <a:noFill/>
                    </a:ln>
                    <a:extLst>
                      <a:ext uri="{53640926-AAD7-44D8-BBD7-CCE9431645EC}">
                        <a14:shadowObscured xmlns:a14="http://schemas.microsoft.com/office/drawing/2010/main"/>
                      </a:ext>
                    </a:extLst>
                  </pic:spPr>
                </pic:pic>
              </a:graphicData>
            </a:graphic>
          </wp:inline>
        </w:drawing>
      </w:r>
    </w:p>
    <w:p w14:paraId="73B119E9" w14:textId="510239FD" w:rsidR="000831AE" w:rsidRDefault="001A710A" w:rsidP="001A710A">
      <w:pPr>
        <w:pStyle w:val="Caption"/>
        <w:rPr>
          <w:lang w:eastAsia="ja-JP"/>
        </w:rPr>
      </w:pPr>
      <w:bookmarkStart w:id="136" w:name="_Toc165844683"/>
      <w:r>
        <w:t xml:space="preserve">Hình </w:t>
      </w:r>
      <w:fldSimple w:instr=" SEQ Hình \* ARABIC ">
        <w:r w:rsidR="001D141D">
          <w:rPr>
            <w:noProof/>
          </w:rPr>
          <w:t>53</w:t>
        </w:r>
      </w:fldSimple>
      <w:r>
        <w:t xml:space="preserve">: </w:t>
      </w:r>
      <w:r w:rsidR="000831AE">
        <w:rPr>
          <w:lang w:eastAsia="ja-JP"/>
        </w:rPr>
        <w:t>Trạng thái ban đầu</w:t>
      </w:r>
      <w:r>
        <w:rPr>
          <w:lang w:eastAsia="ja-JP"/>
        </w:rPr>
        <w:t xml:space="preserve"> của mạch (chưa có người dùng)</w:t>
      </w:r>
      <w:bookmarkEnd w:id="136"/>
    </w:p>
    <w:p w14:paraId="10150BAD" w14:textId="27F2F9F3" w:rsidR="006B0877" w:rsidRDefault="006B0877" w:rsidP="006B0877">
      <w:pPr>
        <w:jc w:val="both"/>
        <w:rPr>
          <w:lang w:eastAsia="ja-JP"/>
        </w:rPr>
      </w:pPr>
      <w:r>
        <w:rPr>
          <w:lang w:eastAsia="ja-JP"/>
        </w:rPr>
        <w:t>Lưu ý: Nếu như ở lần đầu chạy ứng dụng, ta cần phải thay đổi ssid và password Wi-Fi của bạn trong source code của ESP32 và ESP32-CAM để có thể kết nối đến Wi-Fi. Sau đó, mở ESP-IDF Monitor của ESP32-CAM để đọc địa chỉ IP của ESP32-CAM.</w:t>
      </w:r>
    </w:p>
    <w:p w14:paraId="357A0520" w14:textId="77777777" w:rsidR="00A82DAA" w:rsidRDefault="006B0877" w:rsidP="00A82DAA">
      <w:pPr>
        <w:keepNext/>
        <w:jc w:val="center"/>
      </w:pPr>
      <w:r>
        <w:rPr>
          <w:noProof/>
        </w:rPr>
        <w:drawing>
          <wp:inline distT="0" distB="0" distL="0" distR="0" wp14:anchorId="2852E560" wp14:editId="3DBE720E">
            <wp:extent cx="5732145" cy="2086610"/>
            <wp:effectExtent l="0" t="0" r="1905"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2145" cy="2086610"/>
                    </a:xfrm>
                    <a:prstGeom prst="rect">
                      <a:avLst/>
                    </a:prstGeom>
                  </pic:spPr>
                </pic:pic>
              </a:graphicData>
            </a:graphic>
          </wp:inline>
        </w:drawing>
      </w:r>
    </w:p>
    <w:p w14:paraId="00AB4138" w14:textId="42C0807F" w:rsidR="006B0877" w:rsidRDefault="00A82DAA" w:rsidP="00A82DAA">
      <w:pPr>
        <w:pStyle w:val="Caption"/>
        <w:rPr>
          <w:lang w:eastAsia="ja-JP"/>
        </w:rPr>
      </w:pPr>
      <w:bookmarkStart w:id="137" w:name="_Toc165844684"/>
      <w:r>
        <w:t xml:space="preserve">Hình </w:t>
      </w:r>
      <w:fldSimple w:instr=" SEQ Hình \* ARABIC ">
        <w:r w:rsidR="001D141D">
          <w:rPr>
            <w:noProof/>
          </w:rPr>
          <w:t>54</w:t>
        </w:r>
      </w:fldSimple>
      <w:r>
        <w:t>: Xem IP của ESP32-CAM</w:t>
      </w:r>
      <w:bookmarkEnd w:id="137"/>
    </w:p>
    <w:p w14:paraId="281052A2" w14:textId="5737BF86" w:rsidR="0032300E" w:rsidRPr="0032300E" w:rsidRDefault="000831AE" w:rsidP="007F40C5">
      <w:pPr>
        <w:pStyle w:val="Heading2"/>
        <w:rPr>
          <w:lang w:eastAsia="ja-JP"/>
        </w:rPr>
      </w:pPr>
      <w:bookmarkStart w:id="138" w:name="_Toc165846348"/>
      <w:r>
        <w:rPr>
          <w:lang w:eastAsia="ja-JP"/>
        </w:rPr>
        <w:t xml:space="preserve">5.2  </w:t>
      </w:r>
      <w:r w:rsidR="007F40C5">
        <w:rPr>
          <w:lang w:eastAsia="ja-JP"/>
        </w:rPr>
        <w:t>K</w:t>
      </w:r>
      <w:r w:rsidR="0032300E">
        <w:rPr>
          <w:lang w:eastAsia="ja-JP"/>
        </w:rPr>
        <w:t>hởi động phần mềm</w:t>
      </w:r>
      <w:bookmarkEnd w:id="138"/>
    </w:p>
    <w:p w14:paraId="07CE07AE" w14:textId="6F7D3610" w:rsidR="000831AE" w:rsidRDefault="000831AE" w:rsidP="00774344">
      <w:pPr>
        <w:ind w:firstLine="720"/>
        <w:jc w:val="both"/>
        <w:rPr>
          <w:lang w:eastAsia="ja-JP"/>
        </w:rPr>
      </w:pPr>
      <w:r>
        <w:rPr>
          <w:lang w:eastAsia="ja-JP"/>
        </w:rPr>
        <w:t xml:space="preserve">Em dùng </w:t>
      </w:r>
      <w:r w:rsidR="00887465">
        <w:rPr>
          <w:lang w:eastAsia="ja-JP"/>
        </w:rPr>
        <w:t>extension Live Server trên Visual Studio Code</w:t>
      </w:r>
      <w:r w:rsidR="00D038DC">
        <w:rPr>
          <w:lang w:eastAsia="ja-JP"/>
        </w:rPr>
        <w:t xml:space="preserve">. </w:t>
      </w:r>
      <w:r w:rsidR="00D038DC" w:rsidRPr="00D038DC">
        <w:rPr>
          <w:lang w:eastAsia="ja-JP"/>
        </w:rPr>
        <w:t>Live Server là extension giúp khởi chạy local server một cách nhanh chóng. Với tính năng tự động tải lại trực tiếp cho các trang web tĩnh và động, nếu thực hiện thay đổi trên các file code thì nó sẽ tự động cập nhật mà không cần chúng ta phải bấm reload lại trang.</w:t>
      </w:r>
    </w:p>
    <w:p w14:paraId="2E2E744E" w14:textId="0EFBA1E7" w:rsidR="000831AE" w:rsidRDefault="000831AE" w:rsidP="000831AE">
      <w:pPr>
        <w:rPr>
          <w:lang w:eastAsia="ja-JP"/>
        </w:rPr>
      </w:pPr>
      <w:r>
        <w:rPr>
          <w:lang w:eastAsia="ja-JP"/>
        </w:rPr>
        <w:lastRenderedPageBreak/>
        <w:t>Em dùng</w:t>
      </w:r>
      <w:r w:rsidR="004908E7">
        <w:rPr>
          <w:lang w:eastAsia="ja-JP"/>
        </w:rPr>
        <w:t xml:space="preserve"> trình duyệt web</w:t>
      </w:r>
      <w:r>
        <w:rPr>
          <w:lang w:eastAsia="ja-JP"/>
        </w:rPr>
        <w:t xml:space="preserve"> Microsoft Edge</w:t>
      </w:r>
      <w:r w:rsidR="004908E7">
        <w:rPr>
          <w:lang w:eastAsia="ja-JP"/>
        </w:rPr>
        <w:t>.</w:t>
      </w:r>
    </w:p>
    <w:p w14:paraId="667ECF4A" w14:textId="7741FA68" w:rsidR="00804AB6" w:rsidRDefault="00804AB6" w:rsidP="00804AB6">
      <w:pPr>
        <w:jc w:val="both"/>
        <w:rPr>
          <w:lang w:eastAsia="ja-JP"/>
        </w:rPr>
      </w:pPr>
      <w:r>
        <w:rPr>
          <w:lang w:eastAsia="ja-JP"/>
        </w:rPr>
        <w:t xml:space="preserve">Bước 1: Mở cài đặt thư mục download trong </w:t>
      </w:r>
      <w:r w:rsidRPr="00804AB6">
        <w:rPr>
          <w:lang w:eastAsia="ja-JP"/>
        </w:rPr>
        <w:t>Microsoft Edge</w:t>
      </w:r>
      <w:r>
        <w:rPr>
          <w:lang w:eastAsia="ja-JP"/>
        </w:rPr>
        <w:t xml:space="preserve"> để đặt thành đường dẫn</w:t>
      </w:r>
      <w:r w:rsidR="006B0877">
        <w:rPr>
          <w:lang w:eastAsia="ja-JP"/>
        </w:rPr>
        <w:t xml:space="preserve"> mà</w:t>
      </w:r>
      <w:r>
        <w:rPr>
          <w:lang w:eastAsia="ja-JP"/>
        </w:rPr>
        <w:t xml:space="preserve"> backend</w:t>
      </w:r>
      <w:r w:rsidR="006B0877">
        <w:rPr>
          <w:lang w:eastAsia="ja-JP"/>
        </w:rPr>
        <w:t xml:space="preserve"> sẽ quét để phát hiện file được tải xuống.</w:t>
      </w:r>
    </w:p>
    <w:p w14:paraId="2C9ADDE4" w14:textId="77777777" w:rsidR="006B0877" w:rsidRDefault="00804AB6" w:rsidP="006B0877">
      <w:pPr>
        <w:keepNext/>
        <w:jc w:val="center"/>
      </w:pPr>
      <w:r>
        <w:rPr>
          <w:noProof/>
        </w:rPr>
        <w:drawing>
          <wp:inline distT="0" distB="0" distL="0" distR="0" wp14:anchorId="539D0BB4" wp14:editId="0EF4D0A3">
            <wp:extent cx="5732145" cy="3035935"/>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2145" cy="3035935"/>
                    </a:xfrm>
                    <a:prstGeom prst="rect">
                      <a:avLst/>
                    </a:prstGeom>
                  </pic:spPr>
                </pic:pic>
              </a:graphicData>
            </a:graphic>
          </wp:inline>
        </w:drawing>
      </w:r>
    </w:p>
    <w:p w14:paraId="116457A5" w14:textId="1CECB782" w:rsidR="004908E7" w:rsidRDefault="006B0877" w:rsidP="006B0877">
      <w:pPr>
        <w:pStyle w:val="Caption"/>
      </w:pPr>
      <w:bookmarkStart w:id="139" w:name="_Toc165844685"/>
      <w:r>
        <w:t xml:space="preserve">Hình </w:t>
      </w:r>
      <w:fldSimple w:instr=" SEQ Hình \* ARABIC ">
        <w:r w:rsidR="001D141D">
          <w:rPr>
            <w:noProof/>
          </w:rPr>
          <w:t>55</w:t>
        </w:r>
      </w:fldSimple>
      <w:r>
        <w:t>: Thay đổi đường dẫn thư mục của file được tải xuống</w:t>
      </w:r>
      <w:bookmarkEnd w:id="139"/>
    </w:p>
    <w:p w14:paraId="10430B21" w14:textId="10032563" w:rsidR="006B0877" w:rsidRDefault="006B0877" w:rsidP="006B0877">
      <w:pPr>
        <w:rPr>
          <w:lang w:eastAsia="ja-JP"/>
        </w:rPr>
      </w:pPr>
      <w:r>
        <w:rPr>
          <w:lang w:eastAsia="ja-JP"/>
        </w:rPr>
        <w:t xml:space="preserve">Bước 2: </w:t>
      </w:r>
      <w:r w:rsidR="003F6652">
        <w:rPr>
          <w:lang w:eastAsia="ja-JP"/>
        </w:rPr>
        <w:t xml:space="preserve">Trong Visual Studio Code, nhấn Ctrl + Shift + P để mở tất cả command. Chọn hoặc nhập </w:t>
      </w:r>
      <w:r w:rsidR="00BD5982">
        <w:rPr>
          <w:lang w:eastAsia="ja-JP"/>
        </w:rPr>
        <w:t>“</w:t>
      </w:r>
      <w:r w:rsidR="003F6652">
        <w:rPr>
          <w:lang w:eastAsia="ja-JP"/>
        </w:rPr>
        <w:t>Live Server: Open with Live Server</w:t>
      </w:r>
      <w:r w:rsidR="00BD5982">
        <w:rPr>
          <w:lang w:eastAsia="ja-JP"/>
        </w:rPr>
        <w:t>”</w:t>
      </w:r>
    </w:p>
    <w:p w14:paraId="2D4857C9" w14:textId="77777777" w:rsidR="00A82DAA" w:rsidRDefault="003F6652" w:rsidP="00A82DAA">
      <w:pPr>
        <w:keepNext/>
        <w:jc w:val="center"/>
      </w:pPr>
      <w:r>
        <w:rPr>
          <w:noProof/>
        </w:rPr>
        <w:drawing>
          <wp:inline distT="0" distB="0" distL="0" distR="0" wp14:anchorId="6435A3FF" wp14:editId="4854C684">
            <wp:extent cx="5732145" cy="3041015"/>
            <wp:effectExtent l="0" t="0" r="1905"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2145" cy="3041015"/>
                    </a:xfrm>
                    <a:prstGeom prst="rect">
                      <a:avLst/>
                    </a:prstGeom>
                  </pic:spPr>
                </pic:pic>
              </a:graphicData>
            </a:graphic>
          </wp:inline>
        </w:drawing>
      </w:r>
    </w:p>
    <w:p w14:paraId="3201A6E4" w14:textId="7BAA8DFB" w:rsidR="003F6652" w:rsidRDefault="00A82DAA" w:rsidP="00A82DAA">
      <w:pPr>
        <w:pStyle w:val="Caption"/>
        <w:rPr>
          <w:lang w:eastAsia="ja-JP"/>
        </w:rPr>
      </w:pPr>
      <w:bookmarkStart w:id="140" w:name="_Toc165844686"/>
      <w:r>
        <w:t xml:space="preserve">Hình </w:t>
      </w:r>
      <w:fldSimple w:instr=" SEQ Hình \* ARABIC ">
        <w:r w:rsidR="001D141D">
          <w:rPr>
            <w:noProof/>
          </w:rPr>
          <w:t>56</w:t>
        </w:r>
      </w:fldSimple>
      <w:r>
        <w:t>: Mở Live Server</w:t>
      </w:r>
      <w:bookmarkEnd w:id="140"/>
    </w:p>
    <w:p w14:paraId="75D21EC4" w14:textId="49D5631E" w:rsidR="003F6652" w:rsidRDefault="003F6652" w:rsidP="006B0877">
      <w:pPr>
        <w:rPr>
          <w:lang w:eastAsia="ja-JP"/>
        </w:rPr>
      </w:pPr>
      <w:r>
        <w:rPr>
          <w:lang w:eastAsia="ja-JP"/>
        </w:rPr>
        <w:lastRenderedPageBreak/>
        <w:t>Bước 3: Chọn</w:t>
      </w:r>
      <w:r w:rsidR="00A82DAA">
        <w:rPr>
          <w:lang w:eastAsia="ja-JP"/>
        </w:rPr>
        <w:t xml:space="preserve"> thư mục</w:t>
      </w:r>
      <w:r>
        <w:rPr>
          <w:lang w:eastAsia="ja-JP"/>
        </w:rPr>
        <w:t xml:space="preserve"> Web_Browser để hiển thị giao diện</w:t>
      </w:r>
      <w:r w:rsidR="00EB21FA">
        <w:rPr>
          <w:lang w:eastAsia="ja-JP"/>
        </w:rPr>
        <w:t xml:space="preserve"> (chưa file index.html).</w:t>
      </w:r>
    </w:p>
    <w:p w14:paraId="6158D934" w14:textId="77777777" w:rsidR="00EB21FA" w:rsidRDefault="003F6652" w:rsidP="00EB21FA">
      <w:pPr>
        <w:keepNext/>
        <w:jc w:val="center"/>
      </w:pPr>
      <w:r>
        <w:rPr>
          <w:noProof/>
        </w:rPr>
        <w:drawing>
          <wp:inline distT="0" distB="0" distL="0" distR="0" wp14:anchorId="3ACFB91F" wp14:editId="1B800722">
            <wp:extent cx="5732145" cy="3045460"/>
            <wp:effectExtent l="0" t="0" r="1905"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2145" cy="3045460"/>
                    </a:xfrm>
                    <a:prstGeom prst="rect">
                      <a:avLst/>
                    </a:prstGeom>
                  </pic:spPr>
                </pic:pic>
              </a:graphicData>
            </a:graphic>
          </wp:inline>
        </w:drawing>
      </w:r>
    </w:p>
    <w:p w14:paraId="102EC324" w14:textId="0BD757D8" w:rsidR="003F6652" w:rsidRPr="006B0877" w:rsidRDefault="00EB21FA" w:rsidP="00EB21FA">
      <w:pPr>
        <w:pStyle w:val="Caption"/>
        <w:rPr>
          <w:lang w:eastAsia="ja-JP"/>
        </w:rPr>
      </w:pPr>
      <w:bookmarkStart w:id="141" w:name="_Toc165844687"/>
      <w:r>
        <w:t xml:space="preserve">Hình </w:t>
      </w:r>
      <w:fldSimple w:instr=" SEQ Hình \* ARABIC ">
        <w:r w:rsidR="001D141D">
          <w:rPr>
            <w:noProof/>
          </w:rPr>
          <w:t>57</w:t>
        </w:r>
      </w:fldSimple>
      <w:r>
        <w:t xml:space="preserve">: </w:t>
      </w:r>
      <w:r w:rsidRPr="00EB21FA">
        <w:t>Chọn thư mục Web_Browser</w:t>
      </w:r>
      <w:bookmarkEnd w:id="141"/>
    </w:p>
    <w:p w14:paraId="5B06BD8D" w14:textId="77777777" w:rsidR="004908E7" w:rsidRDefault="000831AE" w:rsidP="004908E7">
      <w:pPr>
        <w:keepNext/>
        <w:jc w:val="center"/>
      </w:pPr>
      <w:r>
        <w:rPr>
          <w:noProof/>
        </w:rPr>
        <w:drawing>
          <wp:inline distT="0" distB="0" distL="0" distR="0" wp14:anchorId="6AF8A6AC" wp14:editId="68CB6117">
            <wp:extent cx="5732145" cy="3039110"/>
            <wp:effectExtent l="0" t="0" r="1905"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2145" cy="3039110"/>
                    </a:xfrm>
                    <a:prstGeom prst="rect">
                      <a:avLst/>
                    </a:prstGeom>
                  </pic:spPr>
                </pic:pic>
              </a:graphicData>
            </a:graphic>
          </wp:inline>
        </w:drawing>
      </w:r>
    </w:p>
    <w:p w14:paraId="73653AA1" w14:textId="6C9ADC6C" w:rsidR="000831AE" w:rsidRDefault="004908E7" w:rsidP="004908E7">
      <w:pPr>
        <w:pStyle w:val="Caption"/>
      </w:pPr>
      <w:bookmarkStart w:id="142" w:name="_Toc165844688"/>
      <w:r>
        <w:t xml:space="preserve">Hình </w:t>
      </w:r>
      <w:fldSimple w:instr=" SEQ Hình \* ARABIC ">
        <w:r w:rsidR="001D141D">
          <w:rPr>
            <w:noProof/>
          </w:rPr>
          <w:t>58</w:t>
        </w:r>
      </w:fldSimple>
      <w:r>
        <w:t>: Giao diện ban đầu của ứng dụng</w:t>
      </w:r>
      <w:bookmarkEnd w:id="142"/>
    </w:p>
    <w:p w14:paraId="3E44AF89" w14:textId="5F6666DA" w:rsidR="004908E7" w:rsidRDefault="003F6652" w:rsidP="003F6652">
      <w:pPr>
        <w:jc w:val="both"/>
      </w:pPr>
      <w:r>
        <w:t xml:space="preserve">Bước 4: </w:t>
      </w:r>
      <w:r w:rsidR="004908E7">
        <w:t>Tại giao diện này, chúng ta cần nhập địa chỉ IP của ESP32-CAM để frontend tiến hành kết nối đến websocket server</w:t>
      </w:r>
      <w:r w:rsidR="00EB21FA">
        <w:t xml:space="preserve"> đã</w:t>
      </w:r>
      <w:r w:rsidR="004908E7">
        <w:t xml:space="preserve"> được khởi tạo trên ESP32-CAM.</w:t>
      </w:r>
    </w:p>
    <w:p w14:paraId="48AF52F9" w14:textId="77777777" w:rsidR="004908E7" w:rsidRDefault="004908E7" w:rsidP="004908E7">
      <w:pPr>
        <w:keepNext/>
        <w:jc w:val="center"/>
      </w:pPr>
      <w:r>
        <w:rPr>
          <w:noProof/>
        </w:rPr>
        <w:lastRenderedPageBreak/>
        <w:drawing>
          <wp:inline distT="0" distB="0" distL="0" distR="0" wp14:anchorId="5B711EE8" wp14:editId="1223552B">
            <wp:extent cx="5732145" cy="3048635"/>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2145" cy="3048635"/>
                    </a:xfrm>
                    <a:prstGeom prst="rect">
                      <a:avLst/>
                    </a:prstGeom>
                  </pic:spPr>
                </pic:pic>
              </a:graphicData>
            </a:graphic>
          </wp:inline>
        </w:drawing>
      </w:r>
    </w:p>
    <w:p w14:paraId="7DCEBEDE" w14:textId="69ADA8B7" w:rsidR="004908E7" w:rsidRPr="004908E7" w:rsidRDefault="004908E7" w:rsidP="004908E7">
      <w:pPr>
        <w:pStyle w:val="Caption"/>
      </w:pPr>
      <w:bookmarkStart w:id="143" w:name="_Toc165844689"/>
      <w:r>
        <w:t xml:space="preserve">Hình </w:t>
      </w:r>
      <w:fldSimple w:instr=" SEQ Hình \* ARABIC ">
        <w:r w:rsidR="001D141D">
          <w:rPr>
            <w:noProof/>
          </w:rPr>
          <w:t>59</w:t>
        </w:r>
      </w:fldSimple>
      <w:r>
        <w:t>: Nhập IP của ESP32-CAM</w:t>
      </w:r>
      <w:bookmarkEnd w:id="143"/>
    </w:p>
    <w:p w14:paraId="547741A2" w14:textId="77777777" w:rsidR="00EB21FA" w:rsidRDefault="004908E7" w:rsidP="00EB21FA">
      <w:pPr>
        <w:keepNext/>
        <w:jc w:val="center"/>
      </w:pPr>
      <w:r>
        <w:rPr>
          <w:noProof/>
        </w:rPr>
        <w:drawing>
          <wp:inline distT="0" distB="0" distL="0" distR="0" wp14:anchorId="726226A7" wp14:editId="0A076D53">
            <wp:extent cx="5732145" cy="3040380"/>
            <wp:effectExtent l="0" t="0" r="1905"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2145" cy="3040380"/>
                    </a:xfrm>
                    <a:prstGeom prst="rect">
                      <a:avLst/>
                    </a:prstGeom>
                  </pic:spPr>
                </pic:pic>
              </a:graphicData>
            </a:graphic>
          </wp:inline>
        </w:drawing>
      </w:r>
    </w:p>
    <w:p w14:paraId="32776AB8" w14:textId="58DF5C6E" w:rsidR="000831AE" w:rsidRDefault="00EB21FA" w:rsidP="00EB21FA">
      <w:pPr>
        <w:pStyle w:val="Caption"/>
      </w:pPr>
      <w:bookmarkStart w:id="144" w:name="_Toc165844690"/>
      <w:r>
        <w:t xml:space="preserve">Hình </w:t>
      </w:r>
      <w:fldSimple w:instr=" SEQ Hình \* ARABIC ">
        <w:r w:rsidR="001D141D">
          <w:rPr>
            <w:noProof/>
          </w:rPr>
          <w:t>60</w:t>
        </w:r>
      </w:fldSimple>
      <w:r>
        <w:t>:</w:t>
      </w:r>
      <w:r w:rsidR="004908E7">
        <w:t xml:space="preserve"> Giao diện sau khi kết nối đến websocket trên ESP32-CAM</w:t>
      </w:r>
      <w:bookmarkEnd w:id="144"/>
    </w:p>
    <w:p w14:paraId="7BFE0A26" w14:textId="1755305C" w:rsidR="004908E7" w:rsidRDefault="006B0877" w:rsidP="006B0877">
      <w:pPr>
        <w:jc w:val="both"/>
        <w:rPr>
          <w:lang w:eastAsia="ja-JP"/>
        </w:rPr>
      </w:pPr>
      <w:r>
        <w:rPr>
          <w:lang w:eastAsia="ja-JP"/>
        </w:rPr>
        <w:t>Lúc này, frontend sẽ chờ thông báo</w:t>
      </w:r>
      <w:r w:rsidR="00BC4342">
        <w:rPr>
          <w:lang w:eastAsia="ja-JP"/>
        </w:rPr>
        <w:t xml:space="preserve"> qua MQTT</w:t>
      </w:r>
      <w:r w:rsidR="00BF3048">
        <w:rPr>
          <w:lang w:eastAsia="ja-JP"/>
        </w:rPr>
        <w:t xml:space="preserve"> để</w:t>
      </w:r>
      <w:r>
        <w:rPr>
          <w:lang w:eastAsia="ja-JP"/>
        </w:rPr>
        <w:t xml:space="preserve"> khởi chạy hệ thống từ backend để hiển thị giao diện người dùng.</w:t>
      </w:r>
    </w:p>
    <w:p w14:paraId="72488D9B" w14:textId="29F8117F" w:rsidR="003F6652" w:rsidRDefault="007667C3" w:rsidP="006B0877">
      <w:pPr>
        <w:jc w:val="both"/>
        <w:rPr>
          <w:lang w:eastAsia="ja-JP"/>
        </w:rPr>
      </w:pPr>
      <w:r w:rsidRPr="00DA1921">
        <w:rPr>
          <w:b/>
          <w:lang w:eastAsia="ja-JP"/>
        </w:rPr>
        <w:t>Lưu ý:</w:t>
      </w:r>
      <w:r>
        <w:rPr>
          <w:lang w:eastAsia="ja-JP"/>
        </w:rPr>
        <w:t xml:space="preserve"> </w:t>
      </w:r>
      <w:r w:rsidR="00D17213">
        <w:rPr>
          <w:lang w:eastAsia="ja-JP"/>
        </w:rPr>
        <w:t xml:space="preserve">Các bước cài đặt thư viện Face </w:t>
      </w:r>
      <w:r w:rsidR="00D17213" w:rsidRPr="00D17213">
        <w:rPr>
          <w:lang w:eastAsia="ja-JP"/>
        </w:rPr>
        <w:t>Recognition</w:t>
      </w:r>
      <w:r w:rsidR="00D17213">
        <w:rPr>
          <w:lang w:eastAsia="ja-JP"/>
        </w:rPr>
        <w:t xml:space="preserve"> đã được đề cập trong </w:t>
      </w:r>
      <w:r w:rsidR="000B59A4">
        <w:rPr>
          <w:lang w:eastAsia="ja-JP"/>
        </w:rPr>
        <w:t xml:space="preserve">phần </w:t>
      </w:r>
      <w:hyperlink w:anchor="_2.8__Thư" w:history="1">
        <w:r w:rsidR="000B59A4" w:rsidRPr="000B59A4">
          <w:rPr>
            <w:rStyle w:val="Hyperlink"/>
            <w:lang w:eastAsia="ja-JP"/>
          </w:rPr>
          <w:t>2.8  Thư viện Face Regcornition của Python</w:t>
        </w:r>
      </w:hyperlink>
      <w:r w:rsidR="00D17213">
        <w:rPr>
          <w:lang w:eastAsia="ja-JP"/>
        </w:rPr>
        <w:t xml:space="preserve">. Em đã cài đặt nó vào </w:t>
      </w:r>
      <w:r w:rsidR="002013E1">
        <w:rPr>
          <w:lang w:eastAsia="ja-JP"/>
        </w:rPr>
        <w:t>thư mục có đường dẫn</w:t>
      </w:r>
      <w:r w:rsidR="00D17213">
        <w:rPr>
          <w:lang w:eastAsia="ja-JP"/>
        </w:rPr>
        <w:t xml:space="preserve"> </w:t>
      </w:r>
      <w:r w:rsidR="001406EA">
        <w:rPr>
          <w:lang w:eastAsia="ja-JP"/>
        </w:rPr>
        <w:t>“</w:t>
      </w:r>
      <w:r w:rsidR="00D17213" w:rsidRPr="00D17213">
        <w:rPr>
          <w:lang w:eastAsia="ja-JP"/>
        </w:rPr>
        <w:t>C:\Users\GIGABYTE\FaceRecog38</w:t>
      </w:r>
      <w:r w:rsidR="001406EA">
        <w:rPr>
          <w:lang w:eastAsia="ja-JP"/>
        </w:rPr>
        <w:t>\</w:t>
      </w:r>
      <w:r w:rsidR="001406EA" w:rsidRPr="001406EA">
        <w:rPr>
          <w:lang w:eastAsia="ja-JP"/>
        </w:rPr>
        <w:t>myenv38</w:t>
      </w:r>
      <w:r w:rsidR="001406EA">
        <w:rPr>
          <w:lang w:eastAsia="ja-JP"/>
        </w:rPr>
        <w:t>”</w:t>
      </w:r>
      <w:r w:rsidR="00D17213">
        <w:rPr>
          <w:lang w:eastAsia="ja-JP"/>
        </w:rPr>
        <w:t xml:space="preserve"> nên em sẽ</w:t>
      </w:r>
      <w:r>
        <w:rPr>
          <w:lang w:eastAsia="ja-JP"/>
        </w:rPr>
        <w:t xml:space="preserve"> dùng</w:t>
      </w:r>
      <w:r w:rsidR="00D17213">
        <w:rPr>
          <w:lang w:eastAsia="ja-JP"/>
        </w:rPr>
        <w:t xml:space="preserve"> </w:t>
      </w:r>
      <w:r w:rsidR="00DA1921">
        <w:rPr>
          <w:lang w:eastAsia="ja-JP"/>
        </w:rPr>
        <w:t>thư mục</w:t>
      </w:r>
      <w:r w:rsidR="00D17213">
        <w:rPr>
          <w:lang w:eastAsia="ja-JP"/>
        </w:rPr>
        <w:t xml:space="preserve"> này trong quá trình thực hiện</w:t>
      </w:r>
      <w:r w:rsidR="00DA1921">
        <w:rPr>
          <w:lang w:eastAsia="ja-JP"/>
        </w:rPr>
        <w:t xml:space="preserve"> backend</w:t>
      </w:r>
      <w:r w:rsidR="00D17213">
        <w:rPr>
          <w:lang w:eastAsia="ja-JP"/>
        </w:rPr>
        <w:t>.</w:t>
      </w:r>
    </w:p>
    <w:p w14:paraId="519288B1" w14:textId="70AA0D3E" w:rsidR="002013E1" w:rsidRDefault="007667C3" w:rsidP="006B0877">
      <w:pPr>
        <w:jc w:val="both"/>
        <w:rPr>
          <w:lang w:eastAsia="ja-JP"/>
        </w:rPr>
      </w:pPr>
      <w:r w:rsidRPr="007667C3">
        <w:rPr>
          <w:lang w:eastAsia="ja-JP"/>
        </w:rPr>
        <w:lastRenderedPageBreak/>
        <w:t xml:space="preserve">Bước 5: </w:t>
      </w:r>
      <w:r>
        <w:rPr>
          <w:lang w:eastAsia="ja-JP"/>
        </w:rPr>
        <w:t xml:space="preserve">Mở </w:t>
      </w:r>
      <w:r w:rsidR="004B75D3">
        <w:rPr>
          <w:lang w:eastAsia="ja-JP"/>
        </w:rPr>
        <w:t>C</w:t>
      </w:r>
      <w:r>
        <w:rPr>
          <w:lang w:eastAsia="ja-JP"/>
        </w:rPr>
        <w:t>ommand Prompt:</w:t>
      </w:r>
    </w:p>
    <w:p w14:paraId="16279E6D" w14:textId="77777777" w:rsidR="00EE0E00" w:rsidRDefault="007667C3" w:rsidP="00EE0E00">
      <w:pPr>
        <w:keepNext/>
        <w:jc w:val="center"/>
      </w:pPr>
      <w:r>
        <w:rPr>
          <w:noProof/>
        </w:rPr>
        <w:drawing>
          <wp:inline distT="0" distB="0" distL="0" distR="0" wp14:anchorId="4596B1AA" wp14:editId="7965F569">
            <wp:extent cx="5732145" cy="777922"/>
            <wp:effectExtent l="0" t="0" r="1905"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75870"/>
                    <a:stretch/>
                  </pic:blipFill>
                  <pic:spPr bwMode="auto">
                    <a:xfrm>
                      <a:off x="0" y="0"/>
                      <a:ext cx="5732145" cy="777922"/>
                    </a:xfrm>
                    <a:prstGeom prst="rect">
                      <a:avLst/>
                    </a:prstGeom>
                    <a:ln>
                      <a:noFill/>
                    </a:ln>
                    <a:extLst>
                      <a:ext uri="{53640926-AAD7-44D8-BBD7-CCE9431645EC}">
                        <a14:shadowObscured xmlns:a14="http://schemas.microsoft.com/office/drawing/2010/main"/>
                      </a:ext>
                    </a:extLst>
                  </pic:spPr>
                </pic:pic>
              </a:graphicData>
            </a:graphic>
          </wp:inline>
        </w:drawing>
      </w:r>
    </w:p>
    <w:p w14:paraId="2A5EF4B7" w14:textId="7E2C1044" w:rsidR="007667C3" w:rsidRDefault="00EE0E00" w:rsidP="00EE0E00">
      <w:pPr>
        <w:pStyle w:val="Caption"/>
        <w:rPr>
          <w:lang w:eastAsia="ja-JP"/>
        </w:rPr>
      </w:pPr>
      <w:bookmarkStart w:id="145" w:name="_Toc165844691"/>
      <w:r>
        <w:t xml:space="preserve">Hình </w:t>
      </w:r>
      <w:fldSimple w:instr=" SEQ Hình \* ARABIC ">
        <w:r w:rsidR="001D141D">
          <w:rPr>
            <w:noProof/>
          </w:rPr>
          <w:t>61</w:t>
        </w:r>
      </w:fldSimple>
      <w:r>
        <w:t xml:space="preserve">: Mở </w:t>
      </w:r>
      <w:r w:rsidRPr="00EE0E00">
        <w:t>Command Prompt</w:t>
      </w:r>
      <w:bookmarkEnd w:id="145"/>
    </w:p>
    <w:p w14:paraId="37D58A7C" w14:textId="5435F22B" w:rsidR="006B0877" w:rsidRDefault="000F5D74" w:rsidP="006B0877">
      <w:pPr>
        <w:jc w:val="both"/>
        <w:rPr>
          <w:lang w:eastAsia="ja-JP"/>
        </w:rPr>
      </w:pPr>
      <w:r>
        <w:rPr>
          <w:lang w:eastAsia="ja-JP"/>
        </w:rPr>
        <w:t>Bước 6: Truy cập v</w:t>
      </w:r>
      <w:r w:rsidR="007667C3">
        <w:rPr>
          <w:lang w:eastAsia="ja-JP"/>
        </w:rPr>
        <w:t xml:space="preserve">ào thư mục </w:t>
      </w:r>
      <w:r w:rsidR="007667C3" w:rsidRPr="007667C3">
        <w:rPr>
          <w:lang w:eastAsia="ja-JP"/>
        </w:rPr>
        <w:t>myenv38</w:t>
      </w:r>
      <w:r w:rsidR="007667C3">
        <w:rPr>
          <w:lang w:eastAsia="ja-JP"/>
        </w:rPr>
        <w:t>:</w:t>
      </w:r>
    </w:p>
    <w:p w14:paraId="08AE06A3" w14:textId="1C88E2C7" w:rsidR="000F5D74" w:rsidRPr="007455C0" w:rsidRDefault="000F5D74" w:rsidP="006B0877">
      <w:pPr>
        <w:jc w:val="both"/>
        <w:rPr>
          <w:rFonts w:ascii="Courier New" w:hAnsi="Courier New" w:cs="Courier New"/>
          <w:sz w:val="22"/>
          <w:szCs w:val="22"/>
          <w:lang w:eastAsia="ja-JP"/>
        </w:rPr>
      </w:pPr>
      <w:r w:rsidRPr="007455C0">
        <w:rPr>
          <w:rFonts w:ascii="Courier New" w:hAnsi="Courier New" w:cs="Courier New"/>
          <w:sz w:val="22"/>
          <w:szCs w:val="22"/>
          <w:lang w:eastAsia="ja-JP"/>
        </w:rPr>
        <w:t>cd C:\Users\GIGABYTE\FaceRecog38\myenv38</w:t>
      </w:r>
    </w:p>
    <w:p w14:paraId="18B6BEC1" w14:textId="77777777" w:rsidR="00EE0E00" w:rsidRDefault="007667C3" w:rsidP="00EE0E00">
      <w:pPr>
        <w:keepNext/>
        <w:jc w:val="center"/>
      </w:pPr>
      <w:r>
        <w:rPr>
          <w:noProof/>
        </w:rPr>
        <w:drawing>
          <wp:inline distT="0" distB="0" distL="0" distR="0" wp14:anchorId="3ABD671F" wp14:editId="7082F401">
            <wp:extent cx="5732145" cy="1080770"/>
            <wp:effectExtent l="0" t="0" r="1905"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2145" cy="1080770"/>
                    </a:xfrm>
                    <a:prstGeom prst="rect">
                      <a:avLst/>
                    </a:prstGeom>
                  </pic:spPr>
                </pic:pic>
              </a:graphicData>
            </a:graphic>
          </wp:inline>
        </w:drawing>
      </w:r>
    </w:p>
    <w:p w14:paraId="5CD6F6AB" w14:textId="5BA2EEAD" w:rsidR="007667C3" w:rsidRDefault="00EE0E00" w:rsidP="00EE0E00">
      <w:pPr>
        <w:pStyle w:val="Caption"/>
        <w:rPr>
          <w:lang w:eastAsia="ja-JP"/>
        </w:rPr>
      </w:pPr>
      <w:bookmarkStart w:id="146" w:name="_Toc165844692"/>
      <w:r>
        <w:t xml:space="preserve">Hình </w:t>
      </w:r>
      <w:fldSimple w:instr=" SEQ Hình \* ARABIC ">
        <w:r w:rsidR="001D141D">
          <w:rPr>
            <w:noProof/>
          </w:rPr>
          <w:t>62</w:t>
        </w:r>
      </w:fldSimple>
      <w:r>
        <w:t xml:space="preserve">: </w:t>
      </w:r>
      <w:r w:rsidRPr="00EE0E00">
        <w:t>Truy cập vào thư mục myenv38</w:t>
      </w:r>
      <w:bookmarkEnd w:id="146"/>
    </w:p>
    <w:p w14:paraId="7BBB86E2" w14:textId="4A709E8E" w:rsidR="006E6381" w:rsidRDefault="006E6381" w:rsidP="006B0877">
      <w:pPr>
        <w:jc w:val="both"/>
        <w:rPr>
          <w:lang w:eastAsia="ja-JP"/>
        </w:rPr>
      </w:pPr>
      <w:r>
        <w:rPr>
          <w:lang w:eastAsia="ja-JP"/>
        </w:rPr>
        <w:t xml:space="preserve">Bước 7: </w:t>
      </w:r>
      <w:r w:rsidR="00E53DE2">
        <w:rPr>
          <w:lang w:eastAsia="ja-JP"/>
        </w:rPr>
        <w:t>Truy cập vào</w:t>
      </w:r>
      <w:r>
        <w:rPr>
          <w:lang w:eastAsia="ja-JP"/>
        </w:rPr>
        <w:t xml:space="preserve"> môi trường của thư viện</w:t>
      </w:r>
      <w:r w:rsidR="00EE0E00">
        <w:rPr>
          <w:lang w:eastAsia="ja-JP"/>
        </w:rPr>
        <w:t xml:space="preserve"> Face </w:t>
      </w:r>
      <w:r w:rsidR="00EE0E00" w:rsidRPr="00EE0E00">
        <w:rPr>
          <w:lang w:eastAsia="ja-JP"/>
        </w:rPr>
        <w:t>Recognition</w:t>
      </w:r>
      <w:r w:rsidR="00EE0E00">
        <w:rPr>
          <w:lang w:eastAsia="ja-JP"/>
        </w:rPr>
        <w:t>.</w:t>
      </w:r>
    </w:p>
    <w:p w14:paraId="3E3E0B5B" w14:textId="430523D0" w:rsidR="006E6381" w:rsidRDefault="006E6381" w:rsidP="006B0877">
      <w:pPr>
        <w:jc w:val="both"/>
        <w:rPr>
          <w:rFonts w:ascii="Courier New" w:hAnsi="Courier New" w:cs="Courier New"/>
          <w:sz w:val="22"/>
          <w:szCs w:val="22"/>
          <w:lang w:eastAsia="ja-JP"/>
        </w:rPr>
      </w:pPr>
      <w:r w:rsidRPr="006E6381">
        <w:rPr>
          <w:rFonts w:ascii="Courier New" w:hAnsi="Courier New" w:cs="Courier New"/>
          <w:sz w:val="22"/>
          <w:szCs w:val="22"/>
          <w:lang w:eastAsia="ja-JP"/>
        </w:rPr>
        <w:t>.\Scripts\activate</w:t>
      </w:r>
    </w:p>
    <w:p w14:paraId="3216C900" w14:textId="77777777" w:rsidR="004D1F1A" w:rsidRDefault="006E6381" w:rsidP="00E53DE2">
      <w:pPr>
        <w:keepNext/>
        <w:jc w:val="center"/>
      </w:pPr>
      <w:r>
        <w:rPr>
          <w:noProof/>
        </w:rPr>
        <w:drawing>
          <wp:inline distT="0" distB="0" distL="0" distR="0" wp14:anchorId="6131FAA5" wp14:editId="32430173">
            <wp:extent cx="5732145" cy="1184275"/>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2145" cy="1184275"/>
                    </a:xfrm>
                    <a:prstGeom prst="rect">
                      <a:avLst/>
                    </a:prstGeom>
                  </pic:spPr>
                </pic:pic>
              </a:graphicData>
            </a:graphic>
          </wp:inline>
        </w:drawing>
      </w:r>
    </w:p>
    <w:p w14:paraId="373BAADF" w14:textId="2228F002" w:rsidR="006E6381" w:rsidRDefault="004D1F1A" w:rsidP="00E53DE2">
      <w:pPr>
        <w:pStyle w:val="Caption"/>
        <w:rPr>
          <w:rFonts w:ascii="Courier New" w:hAnsi="Courier New" w:cs="Courier New"/>
          <w:szCs w:val="22"/>
          <w:lang w:eastAsia="ja-JP"/>
        </w:rPr>
      </w:pPr>
      <w:bookmarkStart w:id="147" w:name="_Toc165844693"/>
      <w:r>
        <w:t xml:space="preserve">Hình </w:t>
      </w:r>
      <w:fldSimple w:instr=" SEQ Hình \* ARABIC ">
        <w:r w:rsidR="001D141D">
          <w:rPr>
            <w:noProof/>
          </w:rPr>
          <w:t>63</w:t>
        </w:r>
      </w:fldSimple>
      <w:r>
        <w:t xml:space="preserve">: </w:t>
      </w:r>
      <w:r w:rsidR="00E53DE2">
        <w:t xml:space="preserve">Truy cập vào môi trường </w:t>
      </w:r>
      <w:r w:rsidR="00E53DE2" w:rsidRPr="00E53DE2">
        <w:t>của thư viện Face Recognition</w:t>
      </w:r>
      <w:bookmarkEnd w:id="147"/>
    </w:p>
    <w:p w14:paraId="37EF5343" w14:textId="446FB60D" w:rsidR="006E6381" w:rsidRPr="00B348F6" w:rsidRDefault="006E6381" w:rsidP="006B0877">
      <w:pPr>
        <w:jc w:val="both"/>
        <w:rPr>
          <w:rFonts w:ascii="Courier New" w:hAnsi="Courier New" w:cs="Courier New"/>
          <w:sz w:val="22"/>
          <w:szCs w:val="22"/>
          <w:lang w:eastAsia="ja-JP"/>
        </w:rPr>
      </w:pPr>
      <w:r>
        <w:rPr>
          <w:rFonts w:cs="Times New Roman"/>
          <w:lang w:eastAsia="ja-JP"/>
        </w:rPr>
        <w:t>Hiện tại,</w:t>
      </w:r>
      <w:r w:rsidR="00F11C35">
        <w:rPr>
          <w:rFonts w:cs="Times New Roman"/>
          <w:lang w:eastAsia="ja-JP"/>
        </w:rPr>
        <w:t xml:space="preserve"> em</w:t>
      </w:r>
      <w:r>
        <w:rPr>
          <w:rFonts w:cs="Times New Roman"/>
          <w:lang w:eastAsia="ja-JP"/>
        </w:rPr>
        <w:t xml:space="preserve"> đã có môi trường để thực hiện cho việc so sánh khuôn mặt. API em xài ở đây là</w:t>
      </w:r>
      <w:r w:rsidR="00B348F6">
        <w:rPr>
          <w:rFonts w:cs="Times New Roman"/>
          <w:lang w:eastAsia="ja-JP"/>
        </w:rPr>
        <w:t>:</w:t>
      </w:r>
      <w:r w:rsidR="00B348F6">
        <w:rPr>
          <w:rFonts w:cs="Times New Roman"/>
          <w:lang w:eastAsia="ja-JP"/>
        </w:rPr>
        <w:br/>
      </w:r>
      <w:r w:rsidR="00B348F6" w:rsidRPr="00B348F6">
        <w:rPr>
          <w:rFonts w:ascii="Courier New" w:hAnsi="Courier New" w:cs="Courier New"/>
          <w:sz w:val="22"/>
          <w:szCs w:val="22"/>
          <w:lang w:eastAsia="ja-JP"/>
        </w:rPr>
        <w:t xml:space="preserve">face_recognition --tolerance 0.45 </w:t>
      </w:r>
      <w:r w:rsidR="00B348F6">
        <w:rPr>
          <w:rFonts w:ascii="Courier New" w:hAnsi="Courier New" w:cs="Courier New"/>
          <w:sz w:val="22"/>
          <w:szCs w:val="22"/>
          <w:lang w:eastAsia="ja-JP"/>
        </w:rPr>
        <w:t>&lt;</w:t>
      </w:r>
      <w:r w:rsidR="00B348F6" w:rsidRPr="00B348F6">
        <w:rPr>
          <w:rFonts w:ascii="Courier New" w:hAnsi="Courier New" w:cs="Courier New"/>
          <w:sz w:val="22"/>
          <w:szCs w:val="22"/>
          <w:lang w:eastAsia="ja-JP"/>
        </w:rPr>
        <w:t>folder_store</w:t>
      </w:r>
      <w:r w:rsidR="00B348F6">
        <w:rPr>
          <w:rFonts w:ascii="Courier New" w:hAnsi="Courier New" w:cs="Courier New"/>
          <w:sz w:val="22"/>
          <w:szCs w:val="22"/>
          <w:lang w:eastAsia="ja-JP"/>
        </w:rPr>
        <w:t>&gt;</w:t>
      </w:r>
      <w:r w:rsidR="00B348F6" w:rsidRPr="00B348F6">
        <w:rPr>
          <w:rFonts w:ascii="Courier New" w:hAnsi="Courier New" w:cs="Courier New"/>
          <w:sz w:val="22"/>
          <w:szCs w:val="22"/>
          <w:lang w:eastAsia="ja-JP"/>
        </w:rPr>
        <w:t xml:space="preserve"> </w:t>
      </w:r>
      <w:r w:rsidR="00B348F6">
        <w:rPr>
          <w:rFonts w:ascii="Courier New" w:hAnsi="Courier New" w:cs="Courier New"/>
          <w:sz w:val="22"/>
          <w:szCs w:val="22"/>
          <w:lang w:eastAsia="ja-JP"/>
        </w:rPr>
        <w:t>&lt;</w:t>
      </w:r>
      <w:r w:rsidR="00B348F6" w:rsidRPr="00B348F6">
        <w:rPr>
          <w:rFonts w:ascii="Courier New" w:hAnsi="Courier New" w:cs="Courier New"/>
          <w:sz w:val="22"/>
          <w:szCs w:val="22"/>
          <w:lang w:eastAsia="ja-JP"/>
        </w:rPr>
        <w:t>filepath</w:t>
      </w:r>
      <w:r w:rsidR="00B348F6">
        <w:rPr>
          <w:rFonts w:ascii="Courier New" w:hAnsi="Courier New" w:cs="Courier New"/>
          <w:sz w:val="22"/>
          <w:szCs w:val="22"/>
          <w:lang w:eastAsia="ja-JP"/>
        </w:rPr>
        <w:t>&gt;</w:t>
      </w:r>
    </w:p>
    <w:p w14:paraId="74AF0873" w14:textId="4F34B4E1" w:rsidR="00B348F6" w:rsidRDefault="00B348F6" w:rsidP="006B0877">
      <w:pPr>
        <w:jc w:val="both"/>
        <w:rPr>
          <w:rFonts w:cs="Times New Roman"/>
          <w:lang w:eastAsia="ja-JP"/>
        </w:rPr>
      </w:pPr>
      <w:r>
        <w:rPr>
          <w:rFonts w:cs="Times New Roman"/>
          <w:lang w:eastAsia="ja-JP"/>
        </w:rPr>
        <w:t>Với:</w:t>
      </w:r>
    </w:p>
    <w:p w14:paraId="4FCBDCC1" w14:textId="77777777" w:rsidR="00B348F6" w:rsidRDefault="00B348F6" w:rsidP="000C1E5B">
      <w:pPr>
        <w:pStyle w:val="ListParagraph"/>
        <w:numPr>
          <w:ilvl w:val="0"/>
          <w:numId w:val="48"/>
        </w:numPr>
        <w:jc w:val="both"/>
        <w:rPr>
          <w:rFonts w:cs="Times New Roman"/>
          <w:lang w:eastAsia="ja-JP"/>
        </w:rPr>
      </w:pPr>
      <w:r w:rsidRPr="00B348F6">
        <w:rPr>
          <w:rFonts w:cs="Times New Roman"/>
          <w:lang w:eastAsia="ja-JP"/>
        </w:rPr>
        <w:t>--tolerance</w:t>
      </w:r>
      <w:r>
        <w:rPr>
          <w:rFonts w:cs="Times New Roman"/>
          <w:lang w:eastAsia="ja-JP"/>
        </w:rPr>
        <w:t>: Là giá trị độ chính xác chấp nhận được của việc so sánh khuôn mặt. Giá trị mặc định là 0.6. Em đã kiểm tra dựa trên các hình ảnh khác nhau của em và chọn ra được giá trị 0.45 là giá trị phù hợp với ứng dụng này, nó sẽ không bỏ soát các hình ảnh hơi nhòe khi nhận dạng và cũng vừa đủ để nhận ra sự khác biệt giữa các khuôn mặt khác nhau.</w:t>
      </w:r>
    </w:p>
    <w:p w14:paraId="340BEF49" w14:textId="48190E9C" w:rsidR="00B348F6" w:rsidRDefault="00B348F6" w:rsidP="000C1E5B">
      <w:pPr>
        <w:pStyle w:val="ListParagraph"/>
        <w:numPr>
          <w:ilvl w:val="0"/>
          <w:numId w:val="48"/>
        </w:numPr>
        <w:jc w:val="both"/>
        <w:rPr>
          <w:rFonts w:cs="Times New Roman"/>
          <w:lang w:eastAsia="ja-JP"/>
        </w:rPr>
      </w:pPr>
      <w:r>
        <w:rPr>
          <w:rFonts w:cs="Times New Roman"/>
          <w:lang w:eastAsia="ja-JP"/>
        </w:rPr>
        <w:t xml:space="preserve"> </w:t>
      </w:r>
      <w:r w:rsidRPr="00B348F6">
        <w:rPr>
          <w:rFonts w:cs="Times New Roman"/>
          <w:lang w:eastAsia="ja-JP"/>
        </w:rPr>
        <w:t>&lt;folder_store&gt;</w:t>
      </w:r>
      <w:r>
        <w:rPr>
          <w:rFonts w:cs="Times New Roman"/>
          <w:lang w:eastAsia="ja-JP"/>
        </w:rPr>
        <w:t>: Chính là thư mục lưu trữ hình ảnh được tải về từ database.</w:t>
      </w:r>
    </w:p>
    <w:p w14:paraId="3B5BBC20" w14:textId="42D35E9E" w:rsidR="00B348F6" w:rsidRDefault="00B348F6" w:rsidP="000C1E5B">
      <w:pPr>
        <w:pStyle w:val="ListParagraph"/>
        <w:numPr>
          <w:ilvl w:val="0"/>
          <w:numId w:val="48"/>
        </w:numPr>
        <w:jc w:val="both"/>
        <w:rPr>
          <w:rFonts w:cs="Times New Roman"/>
          <w:lang w:eastAsia="ja-JP"/>
        </w:rPr>
      </w:pPr>
      <w:r w:rsidRPr="00B348F6">
        <w:rPr>
          <w:rFonts w:cs="Times New Roman"/>
          <w:lang w:eastAsia="ja-JP"/>
        </w:rPr>
        <w:lastRenderedPageBreak/>
        <w:t>&lt;filepath&gt;</w:t>
      </w:r>
      <w:r>
        <w:rPr>
          <w:rFonts w:cs="Times New Roman"/>
          <w:lang w:eastAsia="ja-JP"/>
        </w:rPr>
        <w:t xml:space="preserve">: Chính là </w:t>
      </w:r>
      <w:r w:rsidR="000F15E3">
        <w:rPr>
          <w:rFonts w:cs="Times New Roman"/>
          <w:lang w:eastAsia="ja-JP"/>
        </w:rPr>
        <w:t>đường dẫn của file hình ảnh cần so sánh.</w:t>
      </w:r>
    </w:p>
    <w:p w14:paraId="41E1B84F" w14:textId="7F3FF8EF" w:rsidR="000F15E3" w:rsidRPr="000F15E3" w:rsidRDefault="000F15E3" w:rsidP="000F15E3">
      <w:pPr>
        <w:jc w:val="both"/>
        <w:rPr>
          <w:rFonts w:cs="Times New Roman"/>
          <w:lang w:eastAsia="ja-JP"/>
        </w:rPr>
      </w:pPr>
      <w:r w:rsidRPr="000F15E3">
        <w:rPr>
          <w:rFonts w:cs="Times New Roman"/>
          <w:lang w:eastAsia="ja-JP"/>
        </w:rPr>
        <w:t>Kết quả sẽ trả về tên file trùng khớp nằm trong</w:t>
      </w:r>
      <w:r w:rsidR="0095439A">
        <w:rPr>
          <w:rFonts w:cs="Times New Roman"/>
          <w:lang w:eastAsia="ja-JP"/>
        </w:rPr>
        <w:t xml:space="preserve"> </w:t>
      </w:r>
      <w:r w:rsidR="0095439A" w:rsidRPr="0095439A">
        <w:rPr>
          <w:rFonts w:cs="Times New Roman"/>
          <w:lang w:eastAsia="ja-JP"/>
        </w:rPr>
        <w:t>folder_store</w:t>
      </w:r>
      <w:r w:rsidR="0095439A">
        <w:rPr>
          <w:rFonts w:cs="Times New Roman"/>
          <w:lang w:eastAsia="ja-JP"/>
        </w:rPr>
        <w:t xml:space="preserve"> (các tên file sẽ đi kèm với id nằm luôn trong tên file.</w:t>
      </w:r>
    </w:p>
    <w:p w14:paraId="15C034A8" w14:textId="7AFF3AFC" w:rsidR="006E6381" w:rsidRDefault="006E6381" w:rsidP="006B0877">
      <w:pPr>
        <w:jc w:val="both"/>
        <w:rPr>
          <w:rFonts w:cs="Times New Roman"/>
          <w:lang w:eastAsia="ja-JP"/>
        </w:rPr>
      </w:pPr>
      <w:r>
        <w:rPr>
          <w:rFonts w:cs="Times New Roman"/>
          <w:lang w:eastAsia="ja-JP"/>
        </w:rPr>
        <w:t xml:space="preserve">Bước </w:t>
      </w:r>
      <w:r w:rsidR="0095439A">
        <w:rPr>
          <w:rFonts w:cs="Times New Roman"/>
          <w:lang w:eastAsia="ja-JP"/>
        </w:rPr>
        <w:t>8</w:t>
      </w:r>
      <w:r>
        <w:rPr>
          <w:rFonts w:cs="Times New Roman"/>
          <w:lang w:eastAsia="ja-JP"/>
        </w:rPr>
        <w:t>:</w:t>
      </w:r>
      <w:r w:rsidR="0095439A">
        <w:rPr>
          <w:rFonts w:cs="Times New Roman"/>
          <w:lang w:eastAsia="ja-JP"/>
        </w:rPr>
        <w:t xml:space="preserve"> Chạy Backend</w:t>
      </w:r>
    </w:p>
    <w:p w14:paraId="2C86C26B" w14:textId="159C7D67" w:rsidR="0095439A" w:rsidRPr="0095439A" w:rsidRDefault="0095439A" w:rsidP="006B0877">
      <w:pPr>
        <w:jc w:val="both"/>
        <w:rPr>
          <w:rFonts w:ascii="Courier New" w:hAnsi="Courier New" w:cs="Courier New"/>
          <w:sz w:val="22"/>
          <w:szCs w:val="22"/>
          <w:lang w:eastAsia="ja-JP"/>
        </w:rPr>
      </w:pPr>
      <w:r w:rsidRPr="0095439A">
        <w:rPr>
          <w:rFonts w:ascii="Courier New" w:hAnsi="Courier New" w:cs="Courier New"/>
          <w:sz w:val="22"/>
          <w:szCs w:val="22"/>
          <w:lang w:eastAsia="ja-JP"/>
        </w:rPr>
        <w:t>python C:\Automatic_Storage_System\Face_Comparison\main.py</w:t>
      </w:r>
    </w:p>
    <w:p w14:paraId="29E4CD99" w14:textId="77777777" w:rsidR="00D305FD" w:rsidRDefault="0095439A" w:rsidP="00D305FD">
      <w:pPr>
        <w:keepNext/>
        <w:jc w:val="center"/>
      </w:pPr>
      <w:r>
        <w:rPr>
          <w:noProof/>
        </w:rPr>
        <w:drawing>
          <wp:inline distT="0" distB="0" distL="0" distR="0" wp14:anchorId="01D3C8C4" wp14:editId="4574A5A5">
            <wp:extent cx="5732145" cy="675005"/>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2145" cy="675005"/>
                    </a:xfrm>
                    <a:prstGeom prst="rect">
                      <a:avLst/>
                    </a:prstGeom>
                  </pic:spPr>
                </pic:pic>
              </a:graphicData>
            </a:graphic>
          </wp:inline>
        </w:drawing>
      </w:r>
    </w:p>
    <w:p w14:paraId="2B100226" w14:textId="1E2A34C2" w:rsidR="0095439A" w:rsidRDefault="00D305FD" w:rsidP="00D305FD">
      <w:pPr>
        <w:pStyle w:val="Caption"/>
        <w:rPr>
          <w:rFonts w:cs="Times New Roman"/>
          <w:lang w:eastAsia="ja-JP"/>
        </w:rPr>
      </w:pPr>
      <w:bookmarkStart w:id="148" w:name="_Toc165844694"/>
      <w:r>
        <w:t xml:space="preserve">Hình </w:t>
      </w:r>
      <w:fldSimple w:instr=" SEQ Hình \* ARABIC ">
        <w:r w:rsidR="001D141D">
          <w:rPr>
            <w:noProof/>
          </w:rPr>
          <w:t>64</w:t>
        </w:r>
      </w:fldSimple>
      <w:r>
        <w:t>: Chạy file main.py để khởi động backend</w:t>
      </w:r>
      <w:bookmarkEnd w:id="148"/>
    </w:p>
    <w:p w14:paraId="70317836" w14:textId="77777777" w:rsidR="00770F51" w:rsidRDefault="005A6D89" w:rsidP="006B0877">
      <w:pPr>
        <w:jc w:val="both"/>
        <w:rPr>
          <w:rFonts w:cs="Times New Roman"/>
          <w:lang w:eastAsia="ja-JP"/>
        </w:rPr>
      </w:pPr>
      <w:r w:rsidRPr="005A6D89">
        <w:rPr>
          <w:rFonts w:cs="Times New Roman"/>
          <w:b/>
          <w:lang w:eastAsia="ja-JP"/>
        </w:rPr>
        <w:t>Lưu ý:</w:t>
      </w:r>
      <w:r>
        <w:rPr>
          <w:rFonts w:cs="Times New Roman"/>
          <w:lang w:eastAsia="ja-JP"/>
        </w:rPr>
        <w:t xml:space="preserve"> </w:t>
      </w:r>
    </w:p>
    <w:p w14:paraId="18228FB8" w14:textId="4515CB9F" w:rsidR="005A6D89" w:rsidRPr="00770F51" w:rsidRDefault="005A6D89" w:rsidP="00770F51">
      <w:pPr>
        <w:pStyle w:val="ListParagraph"/>
        <w:numPr>
          <w:ilvl w:val="0"/>
          <w:numId w:val="55"/>
        </w:numPr>
        <w:jc w:val="both"/>
        <w:rPr>
          <w:rFonts w:cs="Times New Roman"/>
          <w:lang w:eastAsia="ja-JP"/>
        </w:rPr>
      </w:pPr>
      <w:r w:rsidRPr="00770F51">
        <w:rPr>
          <w:rFonts w:cs="Times New Roman"/>
          <w:lang w:eastAsia="ja-JP"/>
        </w:rPr>
        <w:t>Ở các lần chạy với Wi-Fi mới hoặc có IP bị thay đổi. Cần phải thêm địa chỉ IP này đến Cloud của MongoDB để có thể truy cập được vào database.</w:t>
      </w:r>
      <w:r w:rsidR="00774344" w:rsidRPr="00770F51">
        <w:rPr>
          <w:rFonts w:cs="Times New Roman"/>
          <w:lang w:eastAsia="ja-JP"/>
        </w:rPr>
        <w:t xml:space="preserve"> Nếu không, ta sẽ nhận được lỗi như </w:t>
      </w:r>
      <w:r w:rsidR="00442486" w:rsidRPr="00770F51">
        <w:rPr>
          <w:rFonts w:cs="Times New Roman"/>
          <w:lang w:eastAsia="ja-JP"/>
        </w:rPr>
        <w:t>Hình 65</w:t>
      </w:r>
      <w:r w:rsidR="00774344" w:rsidRPr="00770F51">
        <w:rPr>
          <w:rFonts w:cs="Times New Roman"/>
          <w:lang w:eastAsia="ja-JP"/>
        </w:rPr>
        <w:t>:</w:t>
      </w:r>
    </w:p>
    <w:p w14:paraId="59A7C872" w14:textId="77777777" w:rsidR="00C927DE" w:rsidRDefault="00774344" w:rsidP="00395863">
      <w:pPr>
        <w:keepNext/>
        <w:jc w:val="center"/>
      </w:pPr>
      <w:r>
        <w:rPr>
          <w:noProof/>
        </w:rPr>
        <w:drawing>
          <wp:inline distT="0" distB="0" distL="0" distR="0" wp14:anchorId="25EFF18D" wp14:editId="6AC9B35B">
            <wp:extent cx="5732145" cy="2997200"/>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2145" cy="2997200"/>
                    </a:xfrm>
                    <a:prstGeom prst="rect">
                      <a:avLst/>
                    </a:prstGeom>
                  </pic:spPr>
                </pic:pic>
              </a:graphicData>
            </a:graphic>
          </wp:inline>
        </w:drawing>
      </w:r>
    </w:p>
    <w:p w14:paraId="78C1A5D6" w14:textId="0D88FC43" w:rsidR="00774344" w:rsidRDefault="00C927DE" w:rsidP="00395863">
      <w:pPr>
        <w:pStyle w:val="Caption"/>
        <w:rPr>
          <w:rFonts w:cs="Times New Roman"/>
          <w:lang w:eastAsia="ja-JP"/>
        </w:rPr>
      </w:pPr>
      <w:bookmarkStart w:id="149" w:name="_Toc165844695"/>
      <w:r>
        <w:t xml:space="preserve">Hình </w:t>
      </w:r>
      <w:fldSimple w:instr=" SEQ Hình \* ARABIC ">
        <w:r w:rsidR="001D141D">
          <w:rPr>
            <w:noProof/>
          </w:rPr>
          <w:t>65</w:t>
        </w:r>
      </w:fldSimple>
      <w:r>
        <w:t>: Lỗi khi chưa thêm</w:t>
      </w:r>
      <w:r w:rsidR="00395863">
        <w:t xml:space="preserve"> địa chỉ</w:t>
      </w:r>
      <w:r>
        <w:t xml:space="preserve"> IP của </w:t>
      </w:r>
      <w:r w:rsidR="00395863">
        <w:t>máy đến MongoDB Cloud</w:t>
      </w:r>
      <w:bookmarkEnd w:id="149"/>
    </w:p>
    <w:p w14:paraId="38EEA442" w14:textId="745A2C55" w:rsidR="006515E1" w:rsidRPr="00770F51" w:rsidRDefault="005A6D89" w:rsidP="006B0877">
      <w:pPr>
        <w:pStyle w:val="ListParagraph"/>
        <w:numPr>
          <w:ilvl w:val="0"/>
          <w:numId w:val="55"/>
        </w:numPr>
        <w:jc w:val="both"/>
        <w:rPr>
          <w:rFonts w:cs="Times New Roman"/>
          <w:lang w:eastAsia="ja-JP"/>
        </w:rPr>
      </w:pPr>
      <w:r w:rsidRPr="00770F51">
        <w:rPr>
          <w:rFonts w:cs="Times New Roman"/>
          <w:lang w:eastAsia="ja-JP"/>
        </w:rPr>
        <w:t xml:space="preserve">Truy cập link: </w:t>
      </w:r>
      <w:hyperlink r:id="rId82" w:history="1">
        <w:r w:rsidRPr="00770F51">
          <w:rPr>
            <w:rStyle w:val="Hyperlink"/>
            <w:rFonts w:cs="Times New Roman"/>
            <w:lang w:eastAsia="ja-JP"/>
          </w:rPr>
          <w:t>https://cloud.mongodb.com/</w:t>
        </w:r>
      </w:hyperlink>
      <w:r w:rsidR="00770F51">
        <w:rPr>
          <w:rFonts w:cs="Times New Roman"/>
          <w:lang w:eastAsia="ja-JP"/>
        </w:rPr>
        <w:t xml:space="preserve">. </w:t>
      </w:r>
      <w:r w:rsidR="006515E1" w:rsidRPr="00770F51">
        <w:rPr>
          <w:rFonts w:cs="Times New Roman"/>
          <w:lang w:eastAsia="ja-JP"/>
        </w:rPr>
        <w:t xml:space="preserve">Vào Network Access </w:t>
      </w:r>
      <w:r w:rsidR="006515E1" w:rsidRPr="006515E1">
        <w:rPr>
          <w:lang w:eastAsia="ja-JP"/>
        </w:rPr>
        <w:sym w:font="Wingdings" w:char="F0E0"/>
      </w:r>
      <w:r w:rsidR="006515E1" w:rsidRPr="00770F51">
        <w:rPr>
          <w:rFonts w:cs="Times New Roman"/>
          <w:lang w:eastAsia="ja-JP"/>
        </w:rPr>
        <w:t xml:space="preserve"> Add current IP address</w:t>
      </w:r>
    </w:p>
    <w:p w14:paraId="32CAA6FC" w14:textId="77777777" w:rsidR="00395863" w:rsidRDefault="005A6D89" w:rsidP="00EC57C3">
      <w:pPr>
        <w:keepNext/>
        <w:jc w:val="center"/>
      </w:pPr>
      <w:r>
        <w:rPr>
          <w:noProof/>
        </w:rPr>
        <w:lastRenderedPageBreak/>
        <w:drawing>
          <wp:inline distT="0" distB="0" distL="0" distR="0" wp14:anchorId="660BCDBC" wp14:editId="29B7ECBE">
            <wp:extent cx="5732145" cy="3027680"/>
            <wp:effectExtent l="0" t="0" r="1905"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2145" cy="3027680"/>
                    </a:xfrm>
                    <a:prstGeom prst="rect">
                      <a:avLst/>
                    </a:prstGeom>
                  </pic:spPr>
                </pic:pic>
              </a:graphicData>
            </a:graphic>
          </wp:inline>
        </w:drawing>
      </w:r>
    </w:p>
    <w:p w14:paraId="0CA06F76" w14:textId="3D9D5430" w:rsidR="005A6D89" w:rsidRDefault="00395863" w:rsidP="00EC57C3">
      <w:pPr>
        <w:pStyle w:val="Caption"/>
        <w:rPr>
          <w:rFonts w:cs="Times New Roman"/>
          <w:lang w:eastAsia="ja-JP"/>
        </w:rPr>
      </w:pPr>
      <w:bookmarkStart w:id="150" w:name="_Toc165844696"/>
      <w:r>
        <w:t xml:space="preserve">Hình </w:t>
      </w:r>
      <w:fldSimple w:instr=" SEQ Hình \* ARABIC ">
        <w:r w:rsidR="001D141D">
          <w:rPr>
            <w:noProof/>
          </w:rPr>
          <w:t>66</w:t>
        </w:r>
      </w:fldSimple>
      <w:r>
        <w:t>: Thêm</w:t>
      </w:r>
      <w:r w:rsidR="00EC57C3">
        <w:t xml:space="preserve"> địa chỉ</w:t>
      </w:r>
      <w:r>
        <w:t xml:space="preserve"> IP hiện tại vào</w:t>
      </w:r>
      <w:r w:rsidR="00EC57C3">
        <w:t xml:space="preserve"> MongoDB Cloud</w:t>
      </w:r>
      <w:bookmarkEnd w:id="150"/>
    </w:p>
    <w:p w14:paraId="4D50E81B" w14:textId="6E510FB5" w:rsidR="0032300E" w:rsidRPr="007071BE" w:rsidRDefault="0022257C" w:rsidP="007071BE">
      <w:pPr>
        <w:pStyle w:val="ListParagraph"/>
        <w:numPr>
          <w:ilvl w:val="0"/>
          <w:numId w:val="56"/>
        </w:numPr>
        <w:jc w:val="both"/>
        <w:rPr>
          <w:rFonts w:cs="Times New Roman"/>
          <w:lang w:eastAsia="ja-JP"/>
        </w:rPr>
      </w:pPr>
      <w:r w:rsidRPr="007071BE">
        <w:rPr>
          <w:rFonts w:cs="Times New Roman"/>
          <w:lang w:eastAsia="ja-JP"/>
        </w:rPr>
        <w:t>Kết quả:</w:t>
      </w:r>
      <w:r w:rsidR="0032300E" w:rsidRPr="007071BE">
        <w:rPr>
          <w:rFonts w:cs="Times New Roman"/>
          <w:lang w:eastAsia="ja-JP"/>
        </w:rPr>
        <w:t xml:space="preserve"> </w:t>
      </w:r>
      <w:r w:rsidR="00BD5982" w:rsidRPr="007071BE">
        <w:rPr>
          <w:rFonts w:cs="Times New Roman"/>
          <w:lang w:eastAsia="ja-JP"/>
        </w:rPr>
        <w:t>Frontend hiển thị giao diện người dùng</w:t>
      </w:r>
      <w:r w:rsidR="003B4F1E" w:rsidRPr="007071BE">
        <w:rPr>
          <w:rFonts w:cs="Times New Roman"/>
          <w:lang w:eastAsia="ja-JP"/>
        </w:rPr>
        <w:t xml:space="preserve"> sau khi backend khởi tạo xong</w:t>
      </w:r>
      <w:r w:rsidR="00F77E72" w:rsidRPr="007071BE">
        <w:rPr>
          <w:rFonts w:cs="Times New Roman"/>
          <w:lang w:eastAsia="ja-JP"/>
        </w:rPr>
        <w:t>.</w:t>
      </w:r>
    </w:p>
    <w:p w14:paraId="3A3638C0" w14:textId="77777777" w:rsidR="0057167B" w:rsidRDefault="00BD5982" w:rsidP="0057167B">
      <w:pPr>
        <w:keepNext/>
        <w:jc w:val="both"/>
      </w:pPr>
      <w:r>
        <w:rPr>
          <w:noProof/>
        </w:rPr>
        <w:drawing>
          <wp:inline distT="0" distB="0" distL="0" distR="0" wp14:anchorId="1B5EE7C9" wp14:editId="172E64B9">
            <wp:extent cx="5732145" cy="3039110"/>
            <wp:effectExtent l="0" t="0" r="1905"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2145" cy="3039110"/>
                    </a:xfrm>
                    <a:prstGeom prst="rect">
                      <a:avLst/>
                    </a:prstGeom>
                  </pic:spPr>
                </pic:pic>
              </a:graphicData>
            </a:graphic>
          </wp:inline>
        </w:drawing>
      </w:r>
    </w:p>
    <w:p w14:paraId="22E571E2" w14:textId="29560151" w:rsidR="00BD5982" w:rsidRDefault="0057167B" w:rsidP="0057167B">
      <w:pPr>
        <w:pStyle w:val="Caption"/>
        <w:rPr>
          <w:rFonts w:cs="Times New Roman"/>
          <w:lang w:eastAsia="ja-JP"/>
        </w:rPr>
      </w:pPr>
      <w:bookmarkStart w:id="151" w:name="_Toc165844697"/>
      <w:r>
        <w:t xml:space="preserve">Hình </w:t>
      </w:r>
      <w:fldSimple w:instr=" SEQ Hình \* ARABIC ">
        <w:r w:rsidR="001D141D">
          <w:rPr>
            <w:noProof/>
          </w:rPr>
          <w:t>67</w:t>
        </w:r>
      </w:fldSimple>
      <w:r>
        <w:t>: Giao diện người dùng sau khi khởi tạo xong</w:t>
      </w:r>
      <w:bookmarkEnd w:id="151"/>
    </w:p>
    <w:p w14:paraId="0C4C1B24" w14:textId="494C6383" w:rsidR="00BD5982" w:rsidRDefault="00BD5982" w:rsidP="006B0877">
      <w:pPr>
        <w:jc w:val="both"/>
        <w:rPr>
          <w:rFonts w:cs="Times New Roman"/>
          <w:lang w:eastAsia="ja-JP"/>
        </w:rPr>
      </w:pPr>
      <w:r>
        <w:rPr>
          <w:rFonts w:cs="Times New Roman"/>
          <w:lang w:eastAsia="ja-JP"/>
        </w:rPr>
        <w:t>Đến đây, người dùng đã có thể sử dụng hệ thống.</w:t>
      </w:r>
    </w:p>
    <w:p w14:paraId="493AB8BC" w14:textId="77777777" w:rsidR="003F29D8" w:rsidRDefault="003F29D8" w:rsidP="003F29D8">
      <w:pPr>
        <w:rPr>
          <w:lang w:eastAsia="ja-JP"/>
        </w:rPr>
      </w:pPr>
    </w:p>
    <w:p w14:paraId="308AB97E" w14:textId="77777777" w:rsidR="003F29D8" w:rsidRDefault="003F29D8" w:rsidP="003F29D8">
      <w:pPr>
        <w:rPr>
          <w:lang w:eastAsia="ja-JP"/>
        </w:rPr>
      </w:pPr>
    </w:p>
    <w:p w14:paraId="4B6191C6" w14:textId="6CCDDC56" w:rsidR="003D4176" w:rsidRDefault="003D4176" w:rsidP="003D4176">
      <w:pPr>
        <w:pStyle w:val="Heading2"/>
        <w:rPr>
          <w:lang w:eastAsia="ja-JP"/>
        </w:rPr>
      </w:pPr>
      <w:bookmarkStart w:id="152" w:name="_Toc165846349"/>
      <w:r>
        <w:rPr>
          <w:lang w:eastAsia="ja-JP"/>
        </w:rPr>
        <w:lastRenderedPageBreak/>
        <w:t>5.3  Người dùng tương tác với hệ thống</w:t>
      </w:r>
      <w:bookmarkEnd w:id="152"/>
    </w:p>
    <w:p w14:paraId="3B601491" w14:textId="2BC6CE50" w:rsidR="003D4176" w:rsidRDefault="00F77E72" w:rsidP="003D4176">
      <w:pPr>
        <w:rPr>
          <w:lang w:eastAsia="ja-JP"/>
        </w:rPr>
      </w:pPr>
      <w:r>
        <w:rPr>
          <w:lang w:eastAsia="ja-JP"/>
        </w:rPr>
        <w:t xml:space="preserve">Giao diện </w:t>
      </w:r>
      <w:r w:rsidR="00AE27BA">
        <w:rPr>
          <w:lang w:eastAsia="ja-JP"/>
        </w:rPr>
        <w:t>người dùng</w:t>
      </w:r>
      <w:r>
        <w:rPr>
          <w:lang w:eastAsia="ja-JP"/>
        </w:rPr>
        <w:t xml:space="preserve"> của hệ thống:</w:t>
      </w:r>
    </w:p>
    <w:p w14:paraId="0E506414" w14:textId="77777777" w:rsidR="0001036F" w:rsidRDefault="00F77E72" w:rsidP="00AE27BA">
      <w:pPr>
        <w:keepNext/>
        <w:jc w:val="center"/>
      </w:pPr>
      <w:r>
        <w:rPr>
          <w:noProof/>
        </w:rPr>
        <w:drawing>
          <wp:inline distT="0" distB="0" distL="0" distR="0" wp14:anchorId="641049D9" wp14:editId="71552098">
            <wp:extent cx="5732145" cy="3039110"/>
            <wp:effectExtent l="0" t="0" r="1905"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2145" cy="3039110"/>
                    </a:xfrm>
                    <a:prstGeom prst="rect">
                      <a:avLst/>
                    </a:prstGeom>
                  </pic:spPr>
                </pic:pic>
              </a:graphicData>
            </a:graphic>
          </wp:inline>
        </w:drawing>
      </w:r>
    </w:p>
    <w:p w14:paraId="2A7E38A9" w14:textId="065F5C5D" w:rsidR="00F77E72" w:rsidRDefault="0001036F" w:rsidP="00AE27BA">
      <w:pPr>
        <w:pStyle w:val="Caption"/>
      </w:pPr>
      <w:bookmarkStart w:id="153" w:name="_Toc165844698"/>
      <w:r>
        <w:t xml:space="preserve">Hình </w:t>
      </w:r>
      <w:fldSimple w:instr=" SEQ Hình \* ARABIC ">
        <w:r w:rsidR="001D141D">
          <w:rPr>
            <w:noProof/>
          </w:rPr>
          <w:t>68</w:t>
        </w:r>
      </w:fldSimple>
      <w:r>
        <w:t xml:space="preserve">: </w:t>
      </w:r>
      <w:r w:rsidR="00AE27BA">
        <w:t>Giao diện người dùng của hệ thống</w:t>
      </w:r>
      <w:bookmarkEnd w:id="153"/>
    </w:p>
    <w:p w14:paraId="569B1683" w14:textId="785FE8B8" w:rsidR="00E96D09" w:rsidRPr="007F375B" w:rsidRDefault="00E96D09" w:rsidP="000C1E5B">
      <w:pPr>
        <w:pStyle w:val="ListParagraph"/>
        <w:numPr>
          <w:ilvl w:val="0"/>
          <w:numId w:val="50"/>
        </w:numPr>
        <w:jc w:val="both"/>
        <w:rPr>
          <w:b/>
          <w:i/>
          <w:lang w:eastAsia="ja-JP"/>
        </w:rPr>
      </w:pPr>
      <w:r w:rsidRPr="007F375B">
        <w:rPr>
          <w:b/>
          <w:i/>
          <w:lang w:eastAsia="ja-JP"/>
        </w:rPr>
        <w:t>Người dùng nhấn nút GỬI ĐỒ:</w:t>
      </w:r>
    </w:p>
    <w:p w14:paraId="236FC985" w14:textId="18B799FC" w:rsidR="008C3B62" w:rsidRDefault="00F77E72" w:rsidP="00537732">
      <w:pPr>
        <w:jc w:val="both"/>
        <w:rPr>
          <w:lang w:eastAsia="ja-JP"/>
        </w:rPr>
      </w:pPr>
      <w:r>
        <w:rPr>
          <w:lang w:eastAsia="ja-JP"/>
        </w:rPr>
        <w:t>Khi người dùng nhấn nút GỬI ĐỒ</w:t>
      </w:r>
      <w:r w:rsidR="00537732">
        <w:rPr>
          <w:lang w:eastAsia="ja-JP"/>
        </w:rPr>
        <w:t xml:space="preserve">, </w:t>
      </w:r>
      <w:r w:rsidR="00537732" w:rsidRPr="00537732">
        <w:rPr>
          <w:lang w:eastAsia="ja-JP"/>
        </w:rPr>
        <w:t>frontend sẽ cho hiển thị liên tục hình ảnh từ camera (gần như realtime).</w:t>
      </w:r>
    </w:p>
    <w:p w14:paraId="10208186" w14:textId="77777777" w:rsidR="00AE27BA" w:rsidRDefault="00E85A74" w:rsidP="00AE27BA">
      <w:pPr>
        <w:keepNext/>
        <w:jc w:val="center"/>
      </w:pPr>
      <w:r>
        <w:rPr>
          <w:noProof/>
        </w:rPr>
        <w:drawing>
          <wp:inline distT="0" distB="0" distL="0" distR="0" wp14:anchorId="319F6EB7" wp14:editId="20FCFC08">
            <wp:extent cx="5732145" cy="3037840"/>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2145" cy="3037840"/>
                    </a:xfrm>
                    <a:prstGeom prst="rect">
                      <a:avLst/>
                    </a:prstGeom>
                  </pic:spPr>
                </pic:pic>
              </a:graphicData>
            </a:graphic>
          </wp:inline>
        </w:drawing>
      </w:r>
    </w:p>
    <w:p w14:paraId="2AD85CE4" w14:textId="119E1AA3" w:rsidR="00E85A74" w:rsidRDefault="00AE27BA" w:rsidP="00AE27BA">
      <w:pPr>
        <w:pStyle w:val="Caption"/>
      </w:pPr>
      <w:bookmarkStart w:id="154" w:name="_Toc165844699"/>
      <w:r>
        <w:t xml:space="preserve">Hình </w:t>
      </w:r>
      <w:fldSimple w:instr=" SEQ Hình \* ARABIC ">
        <w:r w:rsidR="001D141D">
          <w:rPr>
            <w:noProof/>
          </w:rPr>
          <w:t>69</w:t>
        </w:r>
      </w:fldSimple>
      <w:r>
        <w:t>: Giao diện khi nhận hiển thị hình ảnh sau khi nhấn nút GỬI ĐỒ</w:t>
      </w:r>
      <w:bookmarkEnd w:id="154"/>
    </w:p>
    <w:p w14:paraId="4AEF106C" w14:textId="129CE0EF" w:rsidR="00AE27BA" w:rsidRDefault="00AE27BA" w:rsidP="00AE27BA">
      <w:r>
        <w:lastRenderedPageBreak/>
        <w:t>Ở hình trên, hệ thống đang nhận diện được khuôn mặt.</w:t>
      </w:r>
    </w:p>
    <w:p w14:paraId="276DF922" w14:textId="388A1490" w:rsidR="004445C7" w:rsidRPr="00AE27BA" w:rsidRDefault="004445C7" w:rsidP="004445C7">
      <w:pPr>
        <w:jc w:val="both"/>
      </w:pPr>
      <w:r w:rsidRPr="004445C7">
        <w:t xml:space="preserve">Khi nhận dạng được khuôn mặt 10 lần liên tiếp, nó sẽ hiển thị thông báo, các nút nhấn và hình ảnh cuối cùng. Người dùng chọn tiếp tục hoặc trở lại. Nếu chọn trở lại, hệ thống sẽ quay trở lại như </w:t>
      </w:r>
      <w:r w:rsidR="00FE7024">
        <w:t>H</w:t>
      </w:r>
      <w:r w:rsidRPr="004445C7">
        <w:t xml:space="preserve">ình </w:t>
      </w:r>
      <w:r w:rsidR="00FE7024">
        <w:t>68</w:t>
      </w:r>
      <w:r w:rsidRPr="004445C7">
        <w:t>.</w:t>
      </w:r>
    </w:p>
    <w:p w14:paraId="0CF028F9" w14:textId="77777777" w:rsidR="00AE27BA" w:rsidRDefault="00C6634D" w:rsidP="00AE27BA">
      <w:pPr>
        <w:keepNext/>
        <w:jc w:val="center"/>
      </w:pPr>
      <w:r>
        <w:rPr>
          <w:noProof/>
        </w:rPr>
        <w:drawing>
          <wp:inline distT="0" distB="0" distL="0" distR="0" wp14:anchorId="4BB26AA9" wp14:editId="68A9A362">
            <wp:extent cx="5732145" cy="3037840"/>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2145" cy="3037840"/>
                    </a:xfrm>
                    <a:prstGeom prst="rect">
                      <a:avLst/>
                    </a:prstGeom>
                  </pic:spPr>
                </pic:pic>
              </a:graphicData>
            </a:graphic>
          </wp:inline>
        </w:drawing>
      </w:r>
    </w:p>
    <w:p w14:paraId="79AF6CB7" w14:textId="7C837DB8" w:rsidR="00F77E72" w:rsidRDefault="00AE27BA" w:rsidP="00AE27BA">
      <w:pPr>
        <w:pStyle w:val="Caption"/>
      </w:pPr>
      <w:bookmarkStart w:id="155" w:name="_Toc165844700"/>
      <w:r>
        <w:t xml:space="preserve">Hình </w:t>
      </w:r>
      <w:fldSimple w:instr=" SEQ Hình \* ARABIC ">
        <w:r w:rsidR="001D141D">
          <w:rPr>
            <w:noProof/>
          </w:rPr>
          <w:t>70</w:t>
        </w:r>
      </w:fldSimple>
      <w:r>
        <w:t>: Giao diện khi nhận dạng được khuôn mặt trong 10 lần liên tiếp</w:t>
      </w:r>
      <w:bookmarkEnd w:id="155"/>
    </w:p>
    <w:p w14:paraId="78439704" w14:textId="7429DEB3" w:rsidR="003D19FA" w:rsidRPr="003D19FA" w:rsidRDefault="003D19FA" w:rsidP="003D19FA">
      <w:r w:rsidRPr="003D19FA">
        <w:t>Hệ thống thông báo hình ảnh đang được lưu trữ.</w:t>
      </w:r>
    </w:p>
    <w:p w14:paraId="50853FF1" w14:textId="77777777" w:rsidR="00AE27BA" w:rsidRDefault="00C6634D" w:rsidP="00C86287">
      <w:pPr>
        <w:keepNext/>
        <w:jc w:val="center"/>
      </w:pPr>
      <w:r>
        <w:rPr>
          <w:noProof/>
        </w:rPr>
        <w:drawing>
          <wp:inline distT="0" distB="0" distL="0" distR="0" wp14:anchorId="68DBF096" wp14:editId="2D120A68">
            <wp:extent cx="5732145" cy="3037840"/>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2145" cy="3037840"/>
                    </a:xfrm>
                    <a:prstGeom prst="rect">
                      <a:avLst/>
                    </a:prstGeom>
                  </pic:spPr>
                </pic:pic>
              </a:graphicData>
            </a:graphic>
          </wp:inline>
        </w:drawing>
      </w:r>
    </w:p>
    <w:p w14:paraId="15B1160C" w14:textId="0B4059EE" w:rsidR="00C6634D" w:rsidRDefault="00AE27BA" w:rsidP="00C86287">
      <w:pPr>
        <w:pStyle w:val="Caption"/>
      </w:pPr>
      <w:bookmarkStart w:id="156" w:name="_Toc165844701"/>
      <w:r>
        <w:t xml:space="preserve">Hình </w:t>
      </w:r>
      <w:fldSimple w:instr=" SEQ Hình \* ARABIC ">
        <w:r w:rsidR="001D141D">
          <w:rPr>
            <w:noProof/>
          </w:rPr>
          <w:t>71</w:t>
        </w:r>
      </w:fldSimple>
      <w:r>
        <w:t xml:space="preserve">: </w:t>
      </w:r>
      <w:r w:rsidR="00C86287">
        <w:t>Giao diện khi đang lưu trữ hình ảnh</w:t>
      </w:r>
      <w:bookmarkEnd w:id="156"/>
    </w:p>
    <w:p w14:paraId="6D59AF18" w14:textId="28347C0D" w:rsidR="003D19FA" w:rsidRPr="003D19FA" w:rsidRDefault="003D19FA" w:rsidP="003D19FA">
      <w:pPr>
        <w:jc w:val="both"/>
      </w:pPr>
      <w:r w:rsidRPr="003D19FA">
        <w:lastRenderedPageBreak/>
        <w:t xml:space="preserve">Sau khi lưu trữ xong, người dùng cần nhập vân tay để lưu trữ. Nếu không muốn tiếp tục, người dùng có thể nhấn nút trở lại. Nếu chọn trở lại, hệ thống sẽ quay trở lại như </w:t>
      </w:r>
      <w:r w:rsidR="00FD6ECC">
        <w:t>H</w:t>
      </w:r>
      <w:r w:rsidRPr="003D19FA">
        <w:t xml:space="preserve">ình </w:t>
      </w:r>
      <w:r w:rsidR="00FD6ECC">
        <w:t>68</w:t>
      </w:r>
      <w:r w:rsidRPr="003D19FA">
        <w:t>.</w:t>
      </w:r>
    </w:p>
    <w:p w14:paraId="40292BB2" w14:textId="77777777" w:rsidR="00C86287" w:rsidRDefault="00C6634D" w:rsidP="00C86287">
      <w:pPr>
        <w:keepNext/>
        <w:jc w:val="center"/>
      </w:pPr>
      <w:r>
        <w:rPr>
          <w:noProof/>
        </w:rPr>
        <w:drawing>
          <wp:inline distT="0" distB="0" distL="0" distR="0" wp14:anchorId="50F4513D" wp14:editId="4A5DA063">
            <wp:extent cx="5732145" cy="3037840"/>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2145" cy="3037840"/>
                    </a:xfrm>
                    <a:prstGeom prst="rect">
                      <a:avLst/>
                    </a:prstGeom>
                  </pic:spPr>
                </pic:pic>
              </a:graphicData>
            </a:graphic>
          </wp:inline>
        </w:drawing>
      </w:r>
    </w:p>
    <w:p w14:paraId="55318CF2" w14:textId="50DE026A" w:rsidR="00C6634D" w:rsidRDefault="00C86287" w:rsidP="00C86287">
      <w:pPr>
        <w:pStyle w:val="Caption"/>
        <w:rPr>
          <w:lang w:eastAsia="ja-JP"/>
        </w:rPr>
      </w:pPr>
      <w:bookmarkStart w:id="157" w:name="_Toc165844702"/>
      <w:r>
        <w:t xml:space="preserve">Hình </w:t>
      </w:r>
      <w:fldSimple w:instr=" SEQ Hình \* ARABIC ">
        <w:r w:rsidR="001D141D">
          <w:rPr>
            <w:noProof/>
          </w:rPr>
          <w:t>72</w:t>
        </w:r>
      </w:fldSimple>
      <w:r>
        <w:t>: Giao diện khi đang yêu cầu người dùng nhập vân tay để lưu trữ</w:t>
      </w:r>
      <w:bookmarkEnd w:id="157"/>
    </w:p>
    <w:p w14:paraId="57F5F48D" w14:textId="34616583" w:rsidR="00C52269" w:rsidRDefault="00BE0C67" w:rsidP="00BE0C67">
      <w:pPr>
        <w:jc w:val="both"/>
        <w:rPr>
          <w:lang w:eastAsia="ja-JP"/>
        </w:rPr>
      </w:pPr>
      <w:r w:rsidRPr="00BE0C67">
        <w:rPr>
          <w:lang w:eastAsia="ja-JP"/>
        </w:rPr>
        <w:t>Đèn led RG của ESP32 sẽ sáng</w:t>
      </w:r>
      <w:r>
        <w:rPr>
          <w:lang w:eastAsia="ja-JP"/>
        </w:rPr>
        <w:t xml:space="preserve"> màu xanh</w:t>
      </w:r>
      <w:r w:rsidRPr="00BE0C67">
        <w:rPr>
          <w:lang w:eastAsia="ja-JP"/>
        </w:rPr>
        <w:t xml:space="preserve"> báo hiệu đang trong quá trình thu thập vân tay, đèn trong cảm biến vân tay sẽ sáng tắt liên tục.</w:t>
      </w:r>
    </w:p>
    <w:p w14:paraId="3810F41D" w14:textId="77777777" w:rsidR="00C52269" w:rsidRDefault="00C6634D" w:rsidP="000B0E8A">
      <w:pPr>
        <w:keepNext/>
        <w:jc w:val="center"/>
      </w:pPr>
      <w:r>
        <w:rPr>
          <w:noProof/>
          <w:lang w:eastAsia="ja-JP"/>
        </w:rPr>
        <w:drawing>
          <wp:inline distT="0" distB="0" distL="0" distR="0" wp14:anchorId="15AA3398" wp14:editId="12F997C7">
            <wp:extent cx="3541428" cy="5139055"/>
            <wp:effectExtent l="1270" t="0" r="3175" b="3175"/>
            <wp:docPr id="90" name="Picture 90" descr="A circuit board with a green ligh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layvantay.jpg"/>
                    <pic:cNvPicPr/>
                  </pic:nvPicPr>
                  <pic:blipFill rotWithShape="1">
                    <a:blip r:embed="rId88">
                      <a:extLst>
                        <a:ext uri="{28A0092B-C50C-407E-A947-70E740481C1C}">
                          <a14:useLocalDpi xmlns:a14="http://schemas.microsoft.com/office/drawing/2010/main" val="0"/>
                        </a:ext>
                      </a:extLst>
                    </a:blip>
                    <a:srcRect l="30819" t="17386" r="7390" b="15364"/>
                    <a:stretch/>
                  </pic:blipFill>
                  <pic:spPr bwMode="auto">
                    <a:xfrm rot="5400000">
                      <a:off x="0" y="0"/>
                      <a:ext cx="3541988" cy="5139868"/>
                    </a:xfrm>
                    <a:prstGeom prst="rect">
                      <a:avLst/>
                    </a:prstGeom>
                    <a:ln>
                      <a:noFill/>
                    </a:ln>
                    <a:extLst>
                      <a:ext uri="{53640926-AAD7-44D8-BBD7-CCE9431645EC}">
                        <a14:shadowObscured xmlns:a14="http://schemas.microsoft.com/office/drawing/2010/main"/>
                      </a:ext>
                    </a:extLst>
                  </pic:spPr>
                </pic:pic>
              </a:graphicData>
            </a:graphic>
          </wp:inline>
        </w:drawing>
      </w:r>
    </w:p>
    <w:p w14:paraId="7515C9A4" w14:textId="1C68C633" w:rsidR="00C6634D" w:rsidRDefault="00C52269" w:rsidP="000B0E8A">
      <w:pPr>
        <w:pStyle w:val="Caption"/>
      </w:pPr>
      <w:bookmarkStart w:id="158" w:name="_Toc165844703"/>
      <w:r>
        <w:t xml:space="preserve">Hình </w:t>
      </w:r>
      <w:fldSimple w:instr=" SEQ Hình \* ARABIC ">
        <w:r w:rsidR="001D141D">
          <w:rPr>
            <w:noProof/>
          </w:rPr>
          <w:t>73</w:t>
        </w:r>
      </w:fldSimple>
      <w:r>
        <w:t>: Trạng thái của mạch khi đang trong quá trình lưu trữ vân tay</w:t>
      </w:r>
      <w:bookmarkEnd w:id="158"/>
    </w:p>
    <w:p w14:paraId="58080018" w14:textId="54FAE021" w:rsidR="00C52269" w:rsidRPr="00C52269" w:rsidRDefault="00D36033" w:rsidP="003F29D8">
      <w:pPr>
        <w:jc w:val="both"/>
      </w:pPr>
      <w:r w:rsidRPr="00D36033">
        <w:lastRenderedPageBreak/>
        <w:t>Sau khi thu thập vân tay xong, đèn led RG sẽ quay lại với màu đỏ như ban đầu. Led 1 tương ứng với cửa 1 được bật lên, thông báo cửa số 1 đã có người xài.</w:t>
      </w:r>
    </w:p>
    <w:p w14:paraId="7E56C0A6" w14:textId="77777777" w:rsidR="00C52269" w:rsidRDefault="00C6634D" w:rsidP="00AD5EBE">
      <w:pPr>
        <w:keepNext/>
        <w:jc w:val="center"/>
      </w:pPr>
      <w:r>
        <w:rPr>
          <w:noProof/>
          <w:lang w:eastAsia="ja-JP"/>
        </w:rPr>
        <w:drawing>
          <wp:inline distT="0" distB="0" distL="0" distR="0" wp14:anchorId="7F5BFD7E" wp14:editId="458CD6B2">
            <wp:extent cx="3530406" cy="4867756"/>
            <wp:effectExtent l="0" t="1905" r="0" b="0"/>
            <wp:docPr id="91" name="Picture 91" descr="A circuit board with a red ligh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luu_fgprint1.jpg"/>
                    <pic:cNvPicPr/>
                  </pic:nvPicPr>
                  <pic:blipFill rotWithShape="1">
                    <a:blip r:embed="rId89">
                      <a:extLst>
                        <a:ext uri="{28A0092B-C50C-407E-A947-70E740481C1C}">
                          <a14:useLocalDpi xmlns:a14="http://schemas.microsoft.com/office/drawing/2010/main" val="0"/>
                        </a:ext>
                      </a:extLst>
                    </a:blip>
                    <a:srcRect l="31004" t="19472" r="7394" b="16826"/>
                    <a:stretch/>
                  </pic:blipFill>
                  <pic:spPr bwMode="auto">
                    <a:xfrm rot="5400000">
                      <a:off x="0" y="0"/>
                      <a:ext cx="3531111" cy="4868729"/>
                    </a:xfrm>
                    <a:prstGeom prst="rect">
                      <a:avLst/>
                    </a:prstGeom>
                    <a:ln>
                      <a:noFill/>
                    </a:ln>
                    <a:extLst>
                      <a:ext uri="{53640926-AAD7-44D8-BBD7-CCE9431645EC}">
                        <a14:shadowObscured xmlns:a14="http://schemas.microsoft.com/office/drawing/2010/main"/>
                      </a:ext>
                    </a:extLst>
                  </pic:spPr>
                </pic:pic>
              </a:graphicData>
            </a:graphic>
          </wp:inline>
        </w:drawing>
      </w:r>
    </w:p>
    <w:p w14:paraId="1FE0D3CE" w14:textId="4C52B276" w:rsidR="00C6634D" w:rsidRDefault="00C52269" w:rsidP="00AD5EBE">
      <w:pPr>
        <w:pStyle w:val="Caption"/>
      </w:pPr>
      <w:bookmarkStart w:id="159" w:name="_Toc165844704"/>
      <w:r>
        <w:t xml:space="preserve">Hình </w:t>
      </w:r>
      <w:fldSimple w:instr=" SEQ Hình \* ARABIC ">
        <w:r w:rsidR="001D141D">
          <w:rPr>
            <w:noProof/>
          </w:rPr>
          <w:t>74</w:t>
        </w:r>
      </w:fldSimple>
      <w:r>
        <w:t>:</w:t>
      </w:r>
      <w:r w:rsidR="00AD5EBE" w:rsidRPr="00AD5EBE">
        <w:t xml:space="preserve"> Trạng thái của mạch</w:t>
      </w:r>
      <w:r>
        <w:t xml:space="preserve"> </w:t>
      </w:r>
      <w:r w:rsidR="00AD5EBE">
        <w:t>s</w:t>
      </w:r>
      <w:r>
        <w:t>au khi lưu trữ xong</w:t>
      </w:r>
      <w:bookmarkEnd w:id="159"/>
    </w:p>
    <w:p w14:paraId="0FF8E283" w14:textId="4180AE02" w:rsidR="0009066A" w:rsidRPr="0087660F" w:rsidRDefault="0009066A" w:rsidP="0087660F">
      <w:r w:rsidRPr="0009066A">
        <w:t>Đồng thời lúc đó, frontend sẽ hiển thị thông báo tương ứng.</w:t>
      </w:r>
    </w:p>
    <w:p w14:paraId="7206C675" w14:textId="77777777" w:rsidR="0009066A" w:rsidRDefault="00C6634D" w:rsidP="0009066A">
      <w:pPr>
        <w:keepNext/>
        <w:jc w:val="center"/>
      </w:pPr>
      <w:r>
        <w:rPr>
          <w:noProof/>
        </w:rPr>
        <w:drawing>
          <wp:inline distT="0" distB="0" distL="0" distR="0" wp14:anchorId="00D1EEC0" wp14:editId="3834CA89">
            <wp:extent cx="5732145" cy="3047365"/>
            <wp:effectExtent l="0" t="0" r="1905"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2145" cy="3047365"/>
                    </a:xfrm>
                    <a:prstGeom prst="rect">
                      <a:avLst/>
                    </a:prstGeom>
                  </pic:spPr>
                </pic:pic>
              </a:graphicData>
            </a:graphic>
          </wp:inline>
        </w:drawing>
      </w:r>
    </w:p>
    <w:p w14:paraId="15860F5A" w14:textId="6460F173" w:rsidR="00C6634D" w:rsidRDefault="0009066A" w:rsidP="0009066A">
      <w:pPr>
        <w:pStyle w:val="Caption"/>
        <w:rPr>
          <w:lang w:eastAsia="ja-JP"/>
        </w:rPr>
      </w:pPr>
      <w:bookmarkStart w:id="160" w:name="_Toc165844705"/>
      <w:r>
        <w:t xml:space="preserve">Hình </w:t>
      </w:r>
      <w:fldSimple w:instr=" SEQ Hình \* ARABIC ">
        <w:r w:rsidR="001D141D">
          <w:rPr>
            <w:noProof/>
          </w:rPr>
          <w:t>75</w:t>
        </w:r>
      </w:fldSimple>
      <w:r>
        <w:t>: Thông báo tủ đã mở</w:t>
      </w:r>
      <w:bookmarkEnd w:id="160"/>
    </w:p>
    <w:p w14:paraId="605BD808" w14:textId="54167870" w:rsidR="0009066A" w:rsidRDefault="0009066A" w:rsidP="0009066A">
      <w:pPr>
        <w:jc w:val="both"/>
        <w:rPr>
          <w:lang w:eastAsia="ja-JP"/>
        </w:rPr>
      </w:pPr>
      <w:r w:rsidRPr="0009066A">
        <w:rPr>
          <w:lang w:eastAsia="ja-JP"/>
        </w:rPr>
        <w:lastRenderedPageBreak/>
        <w:t xml:space="preserve">Sau đó, </w:t>
      </w:r>
      <w:r w:rsidR="00971690">
        <w:rPr>
          <w:lang w:eastAsia="ja-JP"/>
        </w:rPr>
        <w:t>giao diện</w:t>
      </w:r>
      <w:r w:rsidRPr="0009066A">
        <w:rPr>
          <w:lang w:eastAsia="ja-JP"/>
        </w:rPr>
        <w:t xml:space="preserve"> sẽ hiển thị lại 2 nút nhấn GỬI ĐỒ, </w:t>
      </w:r>
      <w:r>
        <w:rPr>
          <w:lang w:eastAsia="ja-JP"/>
        </w:rPr>
        <w:t>nút LẤY ĐỒ</w:t>
      </w:r>
      <w:r w:rsidRPr="0009066A">
        <w:rPr>
          <w:lang w:eastAsia="ja-JP"/>
        </w:rPr>
        <w:t xml:space="preserve"> và cập nhật lại số ô tủ còn trống.</w:t>
      </w:r>
    </w:p>
    <w:p w14:paraId="3FF0C85B" w14:textId="77777777" w:rsidR="00E96D09" w:rsidRDefault="00C6634D" w:rsidP="00E96D09">
      <w:pPr>
        <w:keepNext/>
        <w:jc w:val="center"/>
      </w:pPr>
      <w:r>
        <w:rPr>
          <w:noProof/>
        </w:rPr>
        <w:drawing>
          <wp:inline distT="0" distB="0" distL="0" distR="0" wp14:anchorId="7A83F994" wp14:editId="5599265E">
            <wp:extent cx="5732145" cy="3041015"/>
            <wp:effectExtent l="0" t="0" r="1905"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2145" cy="3041015"/>
                    </a:xfrm>
                    <a:prstGeom prst="rect">
                      <a:avLst/>
                    </a:prstGeom>
                  </pic:spPr>
                </pic:pic>
              </a:graphicData>
            </a:graphic>
          </wp:inline>
        </w:drawing>
      </w:r>
    </w:p>
    <w:p w14:paraId="5A179EA2" w14:textId="74FB4757" w:rsidR="007F531A" w:rsidRPr="007F531A" w:rsidRDefault="00E96D09" w:rsidP="003F29D8">
      <w:pPr>
        <w:pStyle w:val="Caption"/>
      </w:pPr>
      <w:bookmarkStart w:id="161" w:name="_Toc165844706"/>
      <w:r>
        <w:t xml:space="preserve">Hình </w:t>
      </w:r>
      <w:fldSimple w:instr=" SEQ Hình \* ARABIC ">
        <w:r w:rsidR="001D141D">
          <w:rPr>
            <w:noProof/>
          </w:rPr>
          <w:t>76</w:t>
        </w:r>
      </w:fldSimple>
      <w:r>
        <w:t>: Giao diện hệ thống sau khi cập nhật là số ô tủ trống</w:t>
      </w:r>
      <w:bookmarkEnd w:id="161"/>
    </w:p>
    <w:p w14:paraId="74ABB800" w14:textId="41B1CD4E" w:rsidR="00674871" w:rsidRPr="00674871" w:rsidRDefault="007F531A" w:rsidP="000C1E5B">
      <w:pPr>
        <w:pStyle w:val="ListParagraph"/>
        <w:numPr>
          <w:ilvl w:val="0"/>
          <w:numId w:val="50"/>
        </w:numPr>
        <w:jc w:val="both"/>
        <w:rPr>
          <w:b/>
          <w:i/>
          <w:lang w:eastAsia="ja-JP"/>
        </w:rPr>
      </w:pPr>
      <w:r w:rsidRPr="007F375B">
        <w:rPr>
          <w:b/>
          <w:i/>
          <w:lang w:eastAsia="ja-JP"/>
        </w:rPr>
        <w:t xml:space="preserve">Người dùng nhấn nút </w:t>
      </w:r>
      <w:r>
        <w:rPr>
          <w:b/>
          <w:i/>
          <w:lang w:eastAsia="ja-JP"/>
        </w:rPr>
        <w:t>LẤY</w:t>
      </w:r>
      <w:r w:rsidRPr="007F375B">
        <w:rPr>
          <w:b/>
          <w:i/>
          <w:lang w:eastAsia="ja-JP"/>
        </w:rPr>
        <w:t xml:space="preserve"> ĐỒ:</w:t>
      </w:r>
    </w:p>
    <w:p w14:paraId="4D837D86" w14:textId="70E03B06" w:rsidR="00674871" w:rsidRDefault="00674871" w:rsidP="00674871">
      <w:pPr>
        <w:jc w:val="both"/>
        <w:rPr>
          <w:lang w:eastAsia="ja-JP"/>
        </w:rPr>
      </w:pPr>
      <w:r>
        <w:rPr>
          <w:lang w:eastAsia="ja-JP"/>
        </w:rPr>
        <w:t xml:space="preserve">Khi người dùng nhấn nút </w:t>
      </w:r>
      <w:r w:rsidR="003F7570">
        <w:rPr>
          <w:lang w:eastAsia="ja-JP"/>
        </w:rPr>
        <w:t>LẤY</w:t>
      </w:r>
      <w:r>
        <w:rPr>
          <w:lang w:eastAsia="ja-JP"/>
        </w:rPr>
        <w:t xml:space="preserve"> ĐỒ, </w:t>
      </w:r>
      <w:r w:rsidRPr="00537732">
        <w:rPr>
          <w:lang w:eastAsia="ja-JP"/>
        </w:rPr>
        <w:t>frontend sẽ cho hiển thị liên tục hình ảnh từ camera (gần như realtime).</w:t>
      </w:r>
    </w:p>
    <w:p w14:paraId="1C55296A" w14:textId="77777777" w:rsidR="00216C56" w:rsidRDefault="00C52269" w:rsidP="00196F07">
      <w:pPr>
        <w:keepNext/>
        <w:jc w:val="center"/>
      </w:pPr>
      <w:r>
        <w:rPr>
          <w:noProof/>
        </w:rPr>
        <w:drawing>
          <wp:inline distT="0" distB="0" distL="0" distR="0" wp14:anchorId="233E4DF9" wp14:editId="799E5DD0">
            <wp:extent cx="5732145" cy="3032125"/>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2145" cy="3032125"/>
                    </a:xfrm>
                    <a:prstGeom prst="rect">
                      <a:avLst/>
                    </a:prstGeom>
                  </pic:spPr>
                </pic:pic>
              </a:graphicData>
            </a:graphic>
          </wp:inline>
        </w:drawing>
      </w:r>
    </w:p>
    <w:p w14:paraId="0A915C0B" w14:textId="55C89EA5" w:rsidR="00C52269" w:rsidRDefault="00216C56" w:rsidP="00196F07">
      <w:pPr>
        <w:pStyle w:val="Caption"/>
        <w:rPr>
          <w:lang w:eastAsia="ja-JP"/>
        </w:rPr>
      </w:pPr>
      <w:bookmarkStart w:id="162" w:name="_Toc165844707"/>
      <w:r>
        <w:t xml:space="preserve">Hình </w:t>
      </w:r>
      <w:fldSimple w:instr=" SEQ Hình \* ARABIC ">
        <w:r w:rsidR="001D141D">
          <w:rPr>
            <w:noProof/>
          </w:rPr>
          <w:t>77</w:t>
        </w:r>
      </w:fldSimple>
      <w:r>
        <w:t xml:space="preserve">: </w:t>
      </w:r>
      <w:r w:rsidR="00196F07" w:rsidRPr="00196F07">
        <w:t xml:space="preserve">Giao diện khi nhận hiển thị hình ảnh sau khi nhấn nút </w:t>
      </w:r>
      <w:r w:rsidR="00196F07">
        <w:t>LẤY ĐỒ</w:t>
      </w:r>
      <w:bookmarkEnd w:id="162"/>
    </w:p>
    <w:p w14:paraId="2CDE57A8" w14:textId="055A585F" w:rsidR="00196F07" w:rsidRDefault="00216C56" w:rsidP="00196F07">
      <w:pPr>
        <w:jc w:val="both"/>
        <w:rPr>
          <w:lang w:eastAsia="ja-JP"/>
        </w:rPr>
      </w:pPr>
      <w:r w:rsidRPr="00216C56">
        <w:rPr>
          <w:lang w:eastAsia="ja-JP"/>
        </w:rPr>
        <w:lastRenderedPageBreak/>
        <w:t xml:space="preserve">Khi nhận dạng được khuôn mặt 10 lần liên tiếp, nó sẽ hiển thị thông báo, các nút nhấn và hình ảnh cuối cùng. Người dùng chọn tiếp tục hoặc trở lại. Nếu chọn trở lại, hệ thống sẽ quay trở lại như </w:t>
      </w:r>
      <w:r w:rsidR="007D09E6">
        <w:rPr>
          <w:lang w:eastAsia="ja-JP"/>
        </w:rPr>
        <w:t>Hình 68</w:t>
      </w:r>
      <w:r w:rsidRPr="00216C56">
        <w:rPr>
          <w:lang w:eastAsia="ja-JP"/>
        </w:rPr>
        <w:t>.</w:t>
      </w:r>
    </w:p>
    <w:p w14:paraId="35066613" w14:textId="77777777" w:rsidR="00E02BC1" w:rsidRDefault="00C52269" w:rsidP="00E02BC1">
      <w:pPr>
        <w:keepNext/>
        <w:jc w:val="center"/>
      </w:pPr>
      <w:r w:rsidRPr="00C52269">
        <w:rPr>
          <w:noProof/>
          <w:lang w:eastAsia="ja-JP"/>
        </w:rPr>
        <w:drawing>
          <wp:inline distT="0" distB="0" distL="0" distR="0" wp14:anchorId="5F242C85" wp14:editId="2ED471A8">
            <wp:extent cx="5732145" cy="3025775"/>
            <wp:effectExtent l="0" t="0" r="1905"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2145" cy="3025775"/>
                    </a:xfrm>
                    <a:prstGeom prst="rect">
                      <a:avLst/>
                    </a:prstGeom>
                  </pic:spPr>
                </pic:pic>
              </a:graphicData>
            </a:graphic>
          </wp:inline>
        </w:drawing>
      </w:r>
    </w:p>
    <w:p w14:paraId="047684C1" w14:textId="7524C8B4" w:rsidR="00C52269" w:rsidRDefault="00E02BC1" w:rsidP="00E02BC1">
      <w:pPr>
        <w:pStyle w:val="Caption"/>
      </w:pPr>
      <w:bookmarkStart w:id="163" w:name="_Toc165844708"/>
      <w:r>
        <w:t xml:space="preserve">Hình </w:t>
      </w:r>
      <w:fldSimple w:instr=" SEQ Hình \* ARABIC ">
        <w:r w:rsidR="001D141D">
          <w:rPr>
            <w:noProof/>
          </w:rPr>
          <w:t>78</w:t>
        </w:r>
      </w:fldSimple>
      <w:r>
        <w:t xml:space="preserve">: </w:t>
      </w:r>
      <w:r w:rsidRPr="00E02BC1">
        <w:t>Giao diện khi nhận dạng được khuôn mặt trong 10 lần liên tiếp</w:t>
      </w:r>
      <w:bookmarkEnd w:id="163"/>
    </w:p>
    <w:p w14:paraId="76F458F8" w14:textId="30E9C824" w:rsidR="00E02BC1" w:rsidRPr="00E02BC1" w:rsidRDefault="00E02BC1" w:rsidP="00E02BC1">
      <w:pPr>
        <w:jc w:val="both"/>
      </w:pPr>
      <w:r>
        <w:t xml:space="preserve">Khi người dùng nhấn nút TIẾP TỤC, frontend sẽ tải xuống hình ảnh phía trên và hiển thị thông báo đến người dùng. Frontend đang đợi backend xử lý hình ảnh. </w:t>
      </w:r>
    </w:p>
    <w:p w14:paraId="0438FA7C" w14:textId="77777777" w:rsidR="00E02BC1" w:rsidRDefault="00C52269" w:rsidP="00E02BC1">
      <w:pPr>
        <w:keepNext/>
        <w:jc w:val="center"/>
      </w:pPr>
      <w:r>
        <w:rPr>
          <w:noProof/>
        </w:rPr>
        <w:drawing>
          <wp:inline distT="0" distB="0" distL="0" distR="0" wp14:anchorId="1F44967B" wp14:editId="3379BD82">
            <wp:extent cx="5732145" cy="3041015"/>
            <wp:effectExtent l="0" t="0" r="1905"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2145" cy="3041015"/>
                    </a:xfrm>
                    <a:prstGeom prst="rect">
                      <a:avLst/>
                    </a:prstGeom>
                  </pic:spPr>
                </pic:pic>
              </a:graphicData>
            </a:graphic>
          </wp:inline>
        </w:drawing>
      </w:r>
    </w:p>
    <w:p w14:paraId="043C874F" w14:textId="3A585F14" w:rsidR="00C52269" w:rsidRDefault="00E02BC1" w:rsidP="00E02BC1">
      <w:pPr>
        <w:pStyle w:val="Caption"/>
      </w:pPr>
      <w:bookmarkStart w:id="164" w:name="_Toc165844709"/>
      <w:r>
        <w:t xml:space="preserve">Hình </w:t>
      </w:r>
      <w:fldSimple w:instr=" SEQ Hình \* ARABIC ">
        <w:r w:rsidR="001D141D">
          <w:rPr>
            <w:noProof/>
          </w:rPr>
          <w:t>79</w:t>
        </w:r>
      </w:fldSimple>
      <w:r>
        <w:t xml:space="preserve">: </w:t>
      </w:r>
      <w:r w:rsidRPr="00E02BC1">
        <w:t xml:space="preserve">Giao diện khi đang </w:t>
      </w:r>
      <w:r>
        <w:t>so sánh</w:t>
      </w:r>
      <w:r w:rsidRPr="00E02BC1">
        <w:t xml:space="preserve"> hình ảnh</w:t>
      </w:r>
      <w:bookmarkEnd w:id="164"/>
    </w:p>
    <w:p w14:paraId="11C544F7" w14:textId="38867419" w:rsidR="00E02BC1" w:rsidRPr="00E02BC1" w:rsidRDefault="00E02BC1" w:rsidP="00E02BC1">
      <w:pPr>
        <w:jc w:val="both"/>
      </w:pPr>
      <w:r>
        <w:t>Vì lúc nãy em đã gửi đồ ở ô tủ số 1, nên hệ thống đã nhận dạng được và mở cửa ở ô tủ số 1.</w:t>
      </w:r>
    </w:p>
    <w:p w14:paraId="048E666A" w14:textId="77777777" w:rsidR="00E02BC1" w:rsidRDefault="00E85A74" w:rsidP="00E472CA">
      <w:pPr>
        <w:keepNext/>
        <w:jc w:val="center"/>
      </w:pPr>
      <w:r>
        <w:rPr>
          <w:noProof/>
        </w:rPr>
        <w:lastRenderedPageBreak/>
        <w:drawing>
          <wp:inline distT="0" distB="0" distL="0" distR="0" wp14:anchorId="21108914" wp14:editId="3F7CD362">
            <wp:extent cx="5732145" cy="3041015"/>
            <wp:effectExtent l="0" t="0" r="1905"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2145" cy="3041015"/>
                    </a:xfrm>
                    <a:prstGeom prst="rect">
                      <a:avLst/>
                    </a:prstGeom>
                  </pic:spPr>
                </pic:pic>
              </a:graphicData>
            </a:graphic>
          </wp:inline>
        </w:drawing>
      </w:r>
    </w:p>
    <w:p w14:paraId="3E1B2745" w14:textId="5FF0D7BB" w:rsidR="00E02BC1" w:rsidRDefault="00E02BC1" w:rsidP="00E472CA">
      <w:pPr>
        <w:pStyle w:val="Caption"/>
      </w:pPr>
      <w:bookmarkStart w:id="165" w:name="_Toc165844710"/>
      <w:r>
        <w:t xml:space="preserve">Hình </w:t>
      </w:r>
      <w:fldSimple w:instr=" SEQ Hình \* ARABIC ">
        <w:r w:rsidR="001D141D">
          <w:rPr>
            <w:noProof/>
          </w:rPr>
          <w:t>80</w:t>
        </w:r>
      </w:fldSimple>
      <w:r>
        <w:t>:</w:t>
      </w:r>
      <w:r w:rsidR="00E472CA">
        <w:t xml:space="preserve"> Giao diện thông báo mở cửa số 1</w:t>
      </w:r>
      <w:bookmarkEnd w:id="165"/>
    </w:p>
    <w:p w14:paraId="0B770438" w14:textId="77777777" w:rsidR="00E472CA" w:rsidRDefault="00E85A74" w:rsidP="00E472CA">
      <w:pPr>
        <w:keepNext/>
        <w:jc w:val="center"/>
      </w:pPr>
      <w:r>
        <w:rPr>
          <w:noProof/>
          <w:lang w:eastAsia="ja-JP"/>
        </w:rPr>
        <w:drawing>
          <wp:inline distT="0" distB="0" distL="0" distR="0" wp14:anchorId="17C8F87E" wp14:editId="13F1C1A2">
            <wp:extent cx="3274130" cy="5163049"/>
            <wp:effectExtent l="8255" t="0" r="0" b="0"/>
            <wp:docPr id="100" name="Picture 100" descr="A circuit board with a red ligh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it.jpg"/>
                    <pic:cNvPicPr/>
                  </pic:nvPicPr>
                  <pic:blipFill rotWithShape="1">
                    <a:blip r:embed="rId69">
                      <a:extLst>
                        <a:ext uri="{28A0092B-C50C-407E-A947-70E740481C1C}">
                          <a14:useLocalDpi xmlns:a14="http://schemas.microsoft.com/office/drawing/2010/main" val="0"/>
                        </a:ext>
                      </a:extLst>
                    </a:blip>
                    <a:srcRect l="36418" t="19828" r="6448" b="12600"/>
                    <a:stretch/>
                  </pic:blipFill>
                  <pic:spPr bwMode="auto">
                    <a:xfrm rot="5400000">
                      <a:off x="0" y="0"/>
                      <a:ext cx="3275026" cy="5164462"/>
                    </a:xfrm>
                    <a:prstGeom prst="rect">
                      <a:avLst/>
                    </a:prstGeom>
                    <a:ln>
                      <a:noFill/>
                    </a:ln>
                    <a:extLst>
                      <a:ext uri="{53640926-AAD7-44D8-BBD7-CCE9431645EC}">
                        <a14:shadowObscured xmlns:a14="http://schemas.microsoft.com/office/drawing/2010/main"/>
                      </a:ext>
                    </a:extLst>
                  </pic:spPr>
                </pic:pic>
              </a:graphicData>
            </a:graphic>
          </wp:inline>
        </w:drawing>
      </w:r>
    </w:p>
    <w:p w14:paraId="74EA5700" w14:textId="442CBD05" w:rsidR="00E85A74" w:rsidRDefault="00E472CA" w:rsidP="00E472CA">
      <w:pPr>
        <w:pStyle w:val="Caption"/>
        <w:rPr>
          <w:lang w:eastAsia="ja-JP"/>
        </w:rPr>
      </w:pPr>
      <w:bookmarkStart w:id="166" w:name="_Toc165844711"/>
      <w:r>
        <w:t xml:space="preserve">Hình </w:t>
      </w:r>
      <w:fldSimple w:instr=" SEQ Hình \* ARABIC ">
        <w:r w:rsidR="001D141D">
          <w:rPr>
            <w:noProof/>
          </w:rPr>
          <w:t>81</w:t>
        </w:r>
      </w:fldSimple>
      <w:r>
        <w:t>: Led số 1 cập nhật trạng thái sau khi mở cửa</w:t>
      </w:r>
      <w:bookmarkEnd w:id="166"/>
    </w:p>
    <w:p w14:paraId="128CB5C4" w14:textId="5A4CD13C" w:rsidR="00E85A74" w:rsidRDefault="005B2F48" w:rsidP="005B2F48">
      <w:pPr>
        <w:jc w:val="both"/>
        <w:rPr>
          <w:lang w:eastAsia="ja-JP"/>
        </w:rPr>
      </w:pPr>
      <w:r w:rsidRPr="005B2F48">
        <w:rPr>
          <w:lang w:eastAsia="ja-JP"/>
        </w:rPr>
        <w:t xml:space="preserve">Sau đó, </w:t>
      </w:r>
      <w:r>
        <w:rPr>
          <w:lang w:eastAsia="ja-JP"/>
        </w:rPr>
        <w:t>giao diện</w:t>
      </w:r>
      <w:r w:rsidRPr="005B2F48">
        <w:rPr>
          <w:lang w:eastAsia="ja-JP"/>
        </w:rPr>
        <w:t xml:space="preserve"> sẽ hiển thị lại 2 nút nhấn GỬI ĐỒ, nút LẤY ĐỒ và cập nhật lại số ô tủ còn trống.</w:t>
      </w:r>
    </w:p>
    <w:p w14:paraId="2F693711" w14:textId="77777777" w:rsidR="00F56A77" w:rsidRDefault="00E85A74" w:rsidP="00F56A77">
      <w:pPr>
        <w:keepNext/>
        <w:jc w:val="center"/>
      </w:pPr>
      <w:r>
        <w:rPr>
          <w:noProof/>
        </w:rPr>
        <w:lastRenderedPageBreak/>
        <w:drawing>
          <wp:inline distT="0" distB="0" distL="0" distR="0" wp14:anchorId="3D60A78D" wp14:editId="7950DA4C">
            <wp:extent cx="5732145" cy="3034665"/>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2145" cy="3034665"/>
                    </a:xfrm>
                    <a:prstGeom prst="rect">
                      <a:avLst/>
                    </a:prstGeom>
                  </pic:spPr>
                </pic:pic>
              </a:graphicData>
            </a:graphic>
          </wp:inline>
        </w:drawing>
      </w:r>
    </w:p>
    <w:p w14:paraId="76306004" w14:textId="52EEB877" w:rsidR="00FC56EA" w:rsidRDefault="00F56A77" w:rsidP="00812CF6">
      <w:pPr>
        <w:pStyle w:val="Caption"/>
        <w:rPr>
          <w:lang w:eastAsia="ja-JP"/>
        </w:rPr>
      </w:pPr>
      <w:bookmarkStart w:id="167" w:name="_Toc165844712"/>
      <w:r>
        <w:t xml:space="preserve">Hình </w:t>
      </w:r>
      <w:fldSimple w:instr=" SEQ Hình \* ARABIC ">
        <w:r w:rsidR="001D141D">
          <w:rPr>
            <w:noProof/>
          </w:rPr>
          <w:t>82</w:t>
        </w:r>
      </w:fldSimple>
      <w:r>
        <w:t xml:space="preserve">: </w:t>
      </w:r>
      <w:r w:rsidRPr="00F56A77">
        <w:t>Giao diện hệ thống sau khi cập nhật là số ô tủ trống</w:t>
      </w:r>
      <w:bookmarkEnd w:id="167"/>
    </w:p>
    <w:p w14:paraId="13FEB282" w14:textId="512BD9BE" w:rsidR="00FC56EA" w:rsidRDefault="00F56A77" w:rsidP="000C1E5B">
      <w:pPr>
        <w:pStyle w:val="ListParagraph"/>
        <w:numPr>
          <w:ilvl w:val="0"/>
          <w:numId w:val="50"/>
        </w:numPr>
        <w:rPr>
          <w:b/>
          <w:i/>
          <w:lang w:eastAsia="ja-JP"/>
        </w:rPr>
      </w:pPr>
      <w:r w:rsidRPr="00F56A77">
        <w:rPr>
          <w:b/>
          <w:i/>
          <w:lang w:eastAsia="ja-JP"/>
        </w:rPr>
        <w:t>Khi h</w:t>
      </w:r>
      <w:r w:rsidR="00FC56EA" w:rsidRPr="00F56A77">
        <w:rPr>
          <w:b/>
          <w:i/>
          <w:lang w:eastAsia="ja-JP"/>
        </w:rPr>
        <w:t>ết tủ trống:</w:t>
      </w:r>
    </w:p>
    <w:p w14:paraId="1A4D4131" w14:textId="2F4D82FD" w:rsidR="00F56A77" w:rsidRPr="00F56A77" w:rsidRDefault="00F56A77" w:rsidP="00F56A77">
      <w:pPr>
        <w:rPr>
          <w:lang w:eastAsia="ja-JP"/>
        </w:rPr>
      </w:pPr>
      <w:r>
        <w:rPr>
          <w:lang w:eastAsia="ja-JP"/>
        </w:rPr>
        <w:t>Giao diện người dùng khi hết tủ trống</w:t>
      </w:r>
    </w:p>
    <w:p w14:paraId="1DD8EFDB" w14:textId="77777777" w:rsidR="00F56A77" w:rsidRDefault="00FC56EA" w:rsidP="00F56A77">
      <w:pPr>
        <w:keepNext/>
        <w:jc w:val="center"/>
      </w:pPr>
      <w:r>
        <w:rPr>
          <w:noProof/>
        </w:rPr>
        <w:drawing>
          <wp:inline distT="0" distB="0" distL="0" distR="0" wp14:anchorId="3935178A" wp14:editId="359E79C4">
            <wp:extent cx="5732145" cy="3045460"/>
            <wp:effectExtent l="0" t="0" r="1905"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2145" cy="3045460"/>
                    </a:xfrm>
                    <a:prstGeom prst="rect">
                      <a:avLst/>
                    </a:prstGeom>
                  </pic:spPr>
                </pic:pic>
              </a:graphicData>
            </a:graphic>
          </wp:inline>
        </w:drawing>
      </w:r>
    </w:p>
    <w:p w14:paraId="147B0027" w14:textId="0A3432B3" w:rsidR="00FC56EA" w:rsidRDefault="00F56A77" w:rsidP="00F56A77">
      <w:pPr>
        <w:pStyle w:val="Caption"/>
      </w:pPr>
      <w:bookmarkStart w:id="168" w:name="_Toc165844713"/>
      <w:r>
        <w:t xml:space="preserve">Hình </w:t>
      </w:r>
      <w:fldSimple w:instr=" SEQ Hình \* ARABIC ">
        <w:r w:rsidR="001D141D">
          <w:rPr>
            <w:noProof/>
          </w:rPr>
          <w:t>83</w:t>
        </w:r>
      </w:fldSimple>
      <w:r>
        <w:t>: Giao diện</w:t>
      </w:r>
      <w:r w:rsidR="00B7525A">
        <w:t xml:space="preserve"> người dùng </w:t>
      </w:r>
      <w:r>
        <w:t>khi hết tủ trống</w:t>
      </w:r>
      <w:bookmarkEnd w:id="168"/>
    </w:p>
    <w:p w14:paraId="62E0AA0E" w14:textId="77777777" w:rsidR="003F29D8" w:rsidRDefault="003F29D8" w:rsidP="00763C2E"/>
    <w:p w14:paraId="023482F0" w14:textId="77777777" w:rsidR="003F29D8" w:rsidRDefault="003F29D8" w:rsidP="00763C2E"/>
    <w:p w14:paraId="34CDC235" w14:textId="77777777" w:rsidR="003F29D8" w:rsidRDefault="003F29D8" w:rsidP="00763C2E"/>
    <w:p w14:paraId="22B1C859" w14:textId="338FF599" w:rsidR="00763C2E" w:rsidRPr="00763C2E" w:rsidRDefault="00763C2E" w:rsidP="00763C2E">
      <w:r>
        <w:lastRenderedPageBreak/>
        <w:t>Tất cả các led tủ đều sáng</w:t>
      </w:r>
    </w:p>
    <w:p w14:paraId="51792BC9" w14:textId="77777777" w:rsidR="00F2020A" w:rsidRDefault="00FC56EA" w:rsidP="00763C2E">
      <w:pPr>
        <w:keepNext/>
        <w:jc w:val="center"/>
      </w:pPr>
      <w:r>
        <w:rPr>
          <w:noProof/>
          <w:lang w:eastAsia="ja-JP"/>
        </w:rPr>
        <w:drawing>
          <wp:inline distT="0" distB="0" distL="0" distR="0" wp14:anchorId="45A3F832" wp14:editId="5ECA20B1">
            <wp:extent cx="3760013" cy="5339715"/>
            <wp:effectExtent l="0" t="8890" r="3175" b="3175"/>
            <wp:docPr id="102" name="Picture 102" descr="A circuit board with a light on i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ullled.jpg"/>
                    <pic:cNvPicPr/>
                  </pic:nvPicPr>
                  <pic:blipFill rotWithShape="1">
                    <a:blip r:embed="rId98">
                      <a:extLst>
                        <a:ext uri="{28A0092B-C50C-407E-A947-70E740481C1C}">
                          <a14:useLocalDpi xmlns:a14="http://schemas.microsoft.com/office/drawing/2010/main" val="0"/>
                        </a:ext>
                      </a:extLst>
                    </a:blip>
                    <a:srcRect l="29989" t="18089" r="4402" b="12031"/>
                    <a:stretch/>
                  </pic:blipFill>
                  <pic:spPr bwMode="auto">
                    <a:xfrm rot="5400000">
                      <a:off x="0" y="0"/>
                      <a:ext cx="3760757" cy="5340772"/>
                    </a:xfrm>
                    <a:prstGeom prst="rect">
                      <a:avLst/>
                    </a:prstGeom>
                    <a:ln>
                      <a:noFill/>
                    </a:ln>
                    <a:extLst>
                      <a:ext uri="{53640926-AAD7-44D8-BBD7-CCE9431645EC}">
                        <a14:shadowObscured xmlns:a14="http://schemas.microsoft.com/office/drawing/2010/main"/>
                      </a:ext>
                    </a:extLst>
                  </pic:spPr>
                </pic:pic>
              </a:graphicData>
            </a:graphic>
          </wp:inline>
        </w:drawing>
      </w:r>
    </w:p>
    <w:p w14:paraId="19C05A29" w14:textId="128F9FAC" w:rsidR="00FC56EA" w:rsidRDefault="00F2020A" w:rsidP="00763C2E">
      <w:pPr>
        <w:pStyle w:val="Caption"/>
        <w:rPr>
          <w:lang w:eastAsia="ja-JP"/>
        </w:rPr>
      </w:pPr>
      <w:bookmarkStart w:id="169" w:name="_Toc165844714"/>
      <w:r>
        <w:t xml:space="preserve">Hình </w:t>
      </w:r>
      <w:fldSimple w:instr=" SEQ Hình \* ARABIC ">
        <w:r w:rsidR="001D141D">
          <w:rPr>
            <w:noProof/>
          </w:rPr>
          <w:t>84</w:t>
        </w:r>
      </w:fldSimple>
      <w:r>
        <w:t xml:space="preserve">: </w:t>
      </w:r>
      <w:r w:rsidR="001E1E7C">
        <w:t>Trạng thái của mạch khi không còn tủ trống</w:t>
      </w:r>
      <w:bookmarkEnd w:id="169"/>
    </w:p>
    <w:p w14:paraId="02485514" w14:textId="77777777" w:rsidR="003B57AB" w:rsidRDefault="003B57AB">
      <w:pPr>
        <w:rPr>
          <w:rFonts w:eastAsiaTheme="majorEastAsia" w:cs="Times New Roman"/>
          <w:b/>
          <w:bCs/>
          <w:color w:val="365F91" w:themeColor="accent1" w:themeShade="BF"/>
          <w:sz w:val="28"/>
          <w:szCs w:val="28"/>
        </w:rPr>
      </w:pPr>
      <w:r>
        <w:rPr>
          <w:rFonts w:cs="Times New Roman"/>
        </w:rPr>
        <w:br w:type="page"/>
      </w:r>
    </w:p>
    <w:p w14:paraId="2B22792D" w14:textId="022C8DCB" w:rsidR="0030045F" w:rsidRPr="00F75113" w:rsidRDefault="00B53DE3" w:rsidP="000C1E5B">
      <w:pPr>
        <w:pStyle w:val="Heading1"/>
        <w:numPr>
          <w:ilvl w:val="0"/>
          <w:numId w:val="2"/>
        </w:numPr>
        <w:rPr>
          <w:rFonts w:ascii="Times New Roman" w:hAnsi="Times New Roman" w:cs="Times New Roman"/>
        </w:rPr>
      </w:pPr>
      <w:bookmarkStart w:id="170" w:name="_Toc165846350"/>
      <w:r w:rsidRPr="00F75113">
        <w:rPr>
          <w:rFonts w:ascii="Times New Roman" w:hAnsi="Times New Roman" w:cs="Times New Roman"/>
        </w:rPr>
        <w:lastRenderedPageBreak/>
        <w:t>KẾT LUẬN VÀ HƯỚNG PHÁT TRIỂN</w:t>
      </w:r>
      <w:bookmarkEnd w:id="170"/>
    </w:p>
    <w:p w14:paraId="648F8D69" w14:textId="7130776D" w:rsidR="002D130C" w:rsidRPr="00F75113" w:rsidRDefault="00F64A8A" w:rsidP="00F64A8A">
      <w:pPr>
        <w:pStyle w:val="Heading2"/>
        <w:rPr>
          <w:rFonts w:ascii="Times New Roman" w:hAnsi="Times New Roman" w:cs="Times New Roman"/>
          <w:lang w:eastAsia="ja-JP"/>
        </w:rPr>
      </w:pPr>
      <w:bookmarkStart w:id="171" w:name="_Toc165846351"/>
      <w:r>
        <w:rPr>
          <w:rFonts w:ascii="Times New Roman" w:hAnsi="Times New Roman" w:cs="Times New Roman"/>
          <w:lang w:eastAsia="ja-JP"/>
        </w:rPr>
        <w:t xml:space="preserve">6.1  </w:t>
      </w:r>
      <w:r w:rsidR="00B53DE3" w:rsidRPr="00F75113">
        <w:rPr>
          <w:rFonts w:ascii="Times New Roman" w:hAnsi="Times New Roman" w:cs="Times New Roman"/>
          <w:lang w:eastAsia="ja-JP"/>
        </w:rPr>
        <w:t>Kết luận</w:t>
      </w:r>
      <w:bookmarkEnd w:id="171"/>
    </w:p>
    <w:p w14:paraId="18704941" w14:textId="582A893C" w:rsidR="00F77E72" w:rsidRDefault="00F77E72" w:rsidP="00F77E72">
      <w:pPr>
        <w:ind w:firstLine="720"/>
        <w:jc w:val="both"/>
        <w:rPr>
          <w:rFonts w:cs="Times New Roman"/>
          <w:i/>
          <w:lang w:eastAsia="ja-JP"/>
        </w:rPr>
      </w:pPr>
      <w:r>
        <w:rPr>
          <w:rFonts w:cs="Times New Roman"/>
          <w:lang w:eastAsia="ja-JP"/>
        </w:rPr>
        <w:t>Qua đề tài luận văn trên, em đã có được những cái nhìn chung về cách thức để xây dựng được một sản phẩm hoàn chỉnh, nó phải trải qua vô vàn những khó khăn và thử thách. Những gì em làm được trong đề tài này chỉ là một phần nhỏ trong quá trình đó, cần phải trải qua thêm nhiều giai đoạn như là thực thi phần cứng liên quan đến cửa tủ, kiểm thử hệ thống, nghiên cứu thêm về các model nhận dạng khuôn mặt tiên tiến nhất hiện nay để áp dụng vào</w:t>
      </w:r>
      <w:r w:rsidR="001040FE">
        <w:rPr>
          <w:rFonts w:cs="Times New Roman"/>
          <w:lang w:eastAsia="ja-JP"/>
        </w:rPr>
        <w:t xml:space="preserve"> đề tài này. Mặc dù chưa hoàn chỉnh nhưng những nghiên cứu và quá trình thực hiện đề tài này cũng đã đặt những bước nền móng cơ bản cho hệ thống </w:t>
      </w:r>
      <w:r w:rsidR="001040FE" w:rsidRPr="001040FE">
        <w:rPr>
          <w:rFonts w:cs="Times New Roman"/>
          <w:i/>
          <w:lang w:eastAsia="ja-JP"/>
        </w:rPr>
        <w:t>Tủ đồ thông minh sử dụng nhận diện khuôn mặt và vân tay</w:t>
      </w:r>
      <w:r w:rsidR="001040FE">
        <w:rPr>
          <w:rFonts w:cs="Times New Roman"/>
          <w:i/>
          <w:lang w:eastAsia="ja-JP"/>
        </w:rPr>
        <w:t>.</w:t>
      </w:r>
    </w:p>
    <w:p w14:paraId="72DFA866" w14:textId="37BC7C9C" w:rsidR="001040FE" w:rsidRDefault="001040FE" w:rsidP="001040FE">
      <w:pPr>
        <w:jc w:val="both"/>
        <w:rPr>
          <w:rFonts w:cs="Times New Roman"/>
          <w:lang w:eastAsia="ja-JP"/>
        </w:rPr>
      </w:pPr>
      <w:r>
        <w:rPr>
          <w:rFonts w:cs="Times New Roman"/>
          <w:lang w:eastAsia="ja-JP"/>
        </w:rPr>
        <w:t>Những kinh nghiệm có được sau khi thực hiện</w:t>
      </w:r>
      <w:ins w:id="172" w:author="GIGABYTE" w:date="2024-05-12T23:26:00Z">
        <w:r w:rsidR="00A63131">
          <w:rPr>
            <w:rFonts w:cs="Times New Roman"/>
            <w:lang w:eastAsia="ja-JP"/>
          </w:rPr>
          <w:t xml:space="preserve"> đề</w:t>
        </w:r>
      </w:ins>
      <w:r>
        <w:rPr>
          <w:rFonts w:cs="Times New Roman"/>
          <w:lang w:eastAsia="ja-JP"/>
        </w:rPr>
        <w:t xml:space="preserve"> tài:</w:t>
      </w:r>
    </w:p>
    <w:p w14:paraId="63CD989C" w14:textId="616479A1" w:rsidR="001040FE" w:rsidRDefault="001040FE" w:rsidP="000C1E5B">
      <w:pPr>
        <w:pStyle w:val="ListParagraph"/>
        <w:numPr>
          <w:ilvl w:val="0"/>
          <w:numId w:val="49"/>
        </w:numPr>
        <w:jc w:val="both"/>
        <w:rPr>
          <w:rFonts w:cs="Times New Roman"/>
          <w:lang w:eastAsia="ja-JP"/>
        </w:rPr>
      </w:pPr>
      <w:r>
        <w:rPr>
          <w:rFonts w:cs="Times New Roman"/>
          <w:lang w:eastAsia="ja-JP"/>
        </w:rPr>
        <w:t>Trong quá trình tìm hiểu lý thuyết, phải xác định rõ lý thuyết cần đọc để tránh lan man trong quá trình tìm hiểu.</w:t>
      </w:r>
    </w:p>
    <w:p w14:paraId="669AF0F9" w14:textId="5809DD20" w:rsidR="001040FE" w:rsidRDefault="00763C2E" w:rsidP="000C1E5B">
      <w:pPr>
        <w:pStyle w:val="ListParagraph"/>
        <w:numPr>
          <w:ilvl w:val="0"/>
          <w:numId w:val="49"/>
        </w:numPr>
        <w:jc w:val="both"/>
        <w:rPr>
          <w:rFonts w:cs="Times New Roman"/>
          <w:lang w:eastAsia="ja-JP"/>
        </w:rPr>
      </w:pPr>
      <w:r>
        <w:rPr>
          <w:rFonts w:cs="Times New Roman"/>
          <w:lang w:eastAsia="ja-JP"/>
        </w:rPr>
        <w:t>So với những đề tài đồ án trước thì đề tài này em đã</w:t>
      </w:r>
      <w:r w:rsidR="001040FE" w:rsidRPr="001040FE">
        <w:rPr>
          <w:rFonts w:cs="Times New Roman"/>
          <w:lang w:eastAsia="ja-JP"/>
        </w:rPr>
        <w:t xml:space="preserve"> đề ra kế hoạch và thực hiện kế hoạch một cách nghiêm túc, </w:t>
      </w:r>
      <w:r>
        <w:rPr>
          <w:rFonts w:cs="Times New Roman"/>
          <w:lang w:eastAsia="ja-JP"/>
        </w:rPr>
        <w:t>không</w:t>
      </w:r>
      <w:r w:rsidR="001040FE" w:rsidRPr="001040FE">
        <w:rPr>
          <w:rFonts w:cs="Times New Roman"/>
          <w:lang w:eastAsia="ja-JP"/>
        </w:rPr>
        <w:t xml:space="preserve"> trì hoãn </w:t>
      </w:r>
      <w:r>
        <w:rPr>
          <w:rFonts w:cs="Times New Roman"/>
          <w:lang w:eastAsia="ja-JP"/>
        </w:rPr>
        <w:t xml:space="preserve">nên đã đảm bảo được </w:t>
      </w:r>
      <w:r w:rsidR="001040FE" w:rsidRPr="001040FE">
        <w:rPr>
          <w:rFonts w:cs="Times New Roman"/>
          <w:lang w:eastAsia="ja-JP"/>
        </w:rPr>
        <w:t xml:space="preserve">tiến độ đề </w:t>
      </w:r>
      <w:r>
        <w:rPr>
          <w:rFonts w:cs="Times New Roman"/>
          <w:lang w:eastAsia="ja-JP"/>
        </w:rPr>
        <w:t>ra</w:t>
      </w:r>
      <w:r w:rsidR="001040FE" w:rsidRPr="001040FE">
        <w:rPr>
          <w:rFonts w:cs="Times New Roman"/>
          <w:lang w:eastAsia="ja-JP"/>
        </w:rPr>
        <w:t>.</w:t>
      </w:r>
    </w:p>
    <w:p w14:paraId="492BD19C" w14:textId="32E116AF" w:rsidR="001040FE" w:rsidRDefault="002C3227" w:rsidP="000C1E5B">
      <w:pPr>
        <w:pStyle w:val="ListParagraph"/>
        <w:numPr>
          <w:ilvl w:val="0"/>
          <w:numId w:val="49"/>
        </w:numPr>
        <w:jc w:val="both"/>
        <w:rPr>
          <w:rFonts w:cs="Times New Roman"/>
          <w:lang w:eastAsia="ja-JP"/>
        </w:rPr>
      </w:pPr>
      <w:r>
        <w:rPr>
          <w:rFonts w:cs="Times New Roman"/>
          <w:lang w:eastAsia="ja-JP"/>
        </w:rPr>
        <w:t>Cần phải đưa ra những yêu cầu chi tiết ngay từ đầu để có thể phân tích và tìm ra được giải pháp phù hợp nhất cho ứng dụng. Đánh giá kỹ các linh kiện và độ phù hợp của chúng để tìm ra được giải pháp tối ưu nhất.</w:t>
      </w:r>
    </w:p>
    <w:p w14:paraId="5EF99D03" w14:textId="64630030" w:rsidR="002C3227" w:rsidRDefault="002C3227" w:rsidP="002C3227">
      <w:pPr>
        <w:jc w:val="both"/>
        <w:rPr>
          <w:rFonts w:cs="Times New Roman"/>
          <w:lang w:eastAsia="ja-JP"/>
        </w:rPr>
      </w:pPr>
      <w:r>
        <w:rPr>
          <w:rFonts w:cs="Times New Roman"/>
          <w:lang w:eastAsia="ja-JP"/>
        </w:rPr>
        <w:t>Ưu điểm của đề tài:</w:t>
      </w:r>
    </w:p>
    <w:p w14:paraId="450B3071" w14:textId="2FE48A5F" w:rsidR="002C3227" w:rsidRDefault="002C3227" w:rsidP="000C1E5B">
      <w:pPr>
        <w:pStyle w:val="ListParagraph"/>
        <w:numPr>
          <w:ilvl w:val="0"/>
          <w:numId w:val="50"/>
        </w:numPr>
        <w:jc w:val="both"/>
        <w:rPr>
          <w:rFonts w:cs="Times New Roman"/>
          <w:lang w:eastAsia="ja-JP"/>
        </w:rPr>
      </w:pPr>
      <w:r>
        <w:rPr>
          <w:rFonts w:cs="Times New Roman"/>
          <w:lang w:eastAsia="ja-JP"/>
        </w:rPr>
        <w:t>Người dùng dễ dàng tương tác với hệ thống với các giao diện đơn giản và gần gũi.</w:t>
      </w:r>
    </w:p>
    <w:p w14:paraId="6D9D2E02" w14:textId="2263961B" w:rsidR="002C3227" w:rsidRDefault="002C3227" w:rsidP="000C1E5B">
      <w:pPr>
        <w:pStyle w:val="ListParagraph"/>
        <w:numPr>
          <w:ilvl w:val="0"/>
          <w:numId w:val="50"/>
        </w:numPr>
        <w:jc w:val="both"/>
        <w:rPr>
          <w:rFonts w:cs="Times New Roman"/>
          <w:lang w:eastAsia="ja-JP"/>
        </w:rPr>
      </w:pPr>
      <w:r>
        <w:rPr>
          <w:rFonts w:cs="Times New Roman"/>
          <w:lang w:eastAsia="ja-JP"/>
        </w:rPr>
        <w:t>Ứng dụng có thêm vân tay để mở tủ khi người dùng không thể nhận dạng được khuôn mặt do một vài lý do khác nhau.</w:t>
      </w:r>
    </w:p>
    <w:p w14:paraId="4815169E" w14:textId="65C249E0" w:rsidR="002C3227" w:rsidRDefault="002C3227" w:rsidP="000C1E5B">
      <w:pPr>
        <w:pStyle w:val="ListParagraph"/>
        <w:numPr>
          <w:ilvl w:val="0"/>
          <w:numId w:val="50"/>
        </w:numPr>
        <w:jc w:val="both"/>
        <w:rPr>
          <w:rFonts w:cs="Times New Roman"/>
          <w:lang w:eastAsia="ja-JP"/>
        </w:rPr>
      </w:pPr>
      <w:r>
        <w:rPr>
          <w:rFonts w:cs="Times New Roman"/>
          <w:lang w:eastAsia="ja-JP"/>
        </w:rPr>
        <w:t>Có thể dễ dàng mở rộng cho các hệ thống có nhiều tủ, lên đến 1000 tủ (dung lượng của vân tay).</w:t>
      </w:r>
    </w:p>
    <w:p w14:paraId="69990F15" w14:textId="26A7E6A6" w:rsidR="002C3227" w:rsidRDefault="002C3227" w:rsidP="002C3227">
      <w:pPr>
        <w:jc w:val="both"/>
        <w:rPr>
          <w:rFonts w:cs="Times New Roman"/>
          <w:lang w:eastAsia="ja-JP"/>
        </w:rPr>
      </w:pPr>
      <w:r>
        <w:rPr>
          <w:rFonts w:cs="Times New Roman"/>
          <w:lang w:eastAsia="ja-JP"/>
        </w:rPr>
        <w:t>Khuyết điểm của đề tài:</w:t>
      </w:r>
    </w:p>
    <w:p w14:paraId="12482E26" w14:textId="7E5FE24D" w:rsidR="002C3227" w:rsidRDefault="00C04891" w:rsidP="000C1E5B">
      <w:pPr>
        <w:pStyle w:val="ListParagraph"/>
        <w:numPr>
          <w:ilvl w:val="0"/>
          <w:numId w:val="51"/>
        </w:numPr>
        <w:jc w:val="both"/>
        <w:rPr>
          <w:rFonts w:cs="Times New Roman"/>
          <w:lang w:eastAsia="ja-JP"/>
        </w:rPr>
      </w:pPr>
      <w:r>
        <w:rPr>
          <w:rFonts w:cs="Times New Roman"/>
          <w:lang w:eastAsia="ja-JP"/>
        </w:rPr>
        <w:t>Đề tài chưa được tối ưu ở phần chọn linh kiện để thực hiện vì đánh giá chưa đúng được các yêu cầu ban đầu</w:t>
      </w:r>
      <w:r w:rsidR="00F94961">
        <w:rPr>
          <w:rFonts w:cs="Times New Roman"/>
          <w:lang w:eastAsia="ja-JP"/>
        </w:rPr>
        <w:t>,</w:t>
      </w:r>
      <w:r>
        <w:rPr>
          <w:rFonts w:cs="Times New Roman"/>
          <w:lang w:eastAsia="ja-JP"/>
        </w:rPr>
        <w:t xml:space="preserve"> </w:t>
      </w:r>
      <w:r w:rsidR="00F94961">
        <w:rPr>
          <w:rFonts w:cs="Times New Roman"/>
          <w:lang w:eastAsia="ja-JP"/>
        </w:rPr>
        <w:t>k</w:t>
      </w:r>
      <w:r>
        <w:rPr>
          <w:rFonts w:cs="Times New Roman"/>
          <w:lang w:eastAsia="ja-JP"/>
        </w:rPr>
        <w:t xml:space="preserve">hi mà em dùng đến 2 MCU cho phần cứng. Vì ban đầu em đánh giá cảm biến vân tay chỉ cần thêm vào sau là được. Tuy nhiên ESP32-CAM chỉ có 1 UART đã dùng để hiển thị thông báo để debug nên không thể cho cảm biến vân tay được. Hơn nữa cảm </w:t>
      </w:r>
      <w:r>
        <w:rPr>
          <w:rFonts w:cs="Times New Roman"/>
          <w:lang w:eastAsia="ja-JP"/>
        </w:rPr>
        <w:lastRenderedPageBreak/>
        <w:t>biến cũng hạn chế chân nên không thể dùng để điều khiển led tủ được. Thời gian thực hiện luận văn này cũng có hạn nên em chưa thể chuyển qua dùng camera ngoài với module ESP32 được. Nên em đành kết hợp 2 MCU lại cho hệ thống này.</w:t>
      </w:r>
    </w:p>
    <w:p w14:paraId="7A7E7134" w14:textId="13B04E19" w:rsidR="00C04891" w:rsidRDefault="00C04891" w:rsidP="000C1E5B">
      <w:pPr>
        <w:pStyle w:val="ListParagraph"/>
        <w:numPr>
          <w:ilvl w:val="0"/>
          <w:numId w:val="51"/>
        </w:numPr>
        <w:jc w:val="both"/>
        <w:rPr>
          <w:rFonts w:cs="Times New Roman"/>
          <w:lang w:eastAsia="ja-JP"/>
        </w:rPr>
      </w:pPr>
      <w:r>
        <w:rPr>
          <w:rFonts w:cs="Times New Roman"/>
          <w:lang w:eastAsia="ja-JP"/>
        </w:rPr>
        <w:t>Phần cứng chưa có cửa thực tế (điều khiển khóa điện từ để mở, đóng cửa).</w:t>
      </w:r>
    </w:p>
    <w:p w14:paraId="1499E856" w14:textId="1314ECB7" w:rsidR="00C04891" w:rsidRDefault="00FF6E1A" w:rsidP="000C1E5B">
      <w:pPr>
        <w:pStyle w:val="ListParagraph"/>
        <w:numPr>
          <w:ilvl w:val="0"/>
          <w:numId w:val="51"/>
        </w:numPr>
        <w:jc w:val="both"/>
        <w:rPr>
          <w:rFonts w:cs="Times New Roman"/>
          <w:lang w:eastAsia="ja-JP"/>
        </w:rPr>
      </w:pPr>
      <w:r>
        <w:rPr>
          <w:rFonts w:cs="Times New Roman"/>
          <w:lang w:eastAsia="ja-JP"/>
        </w:rPr>
        <w:t>Chưa thêm thời gian quá hạn cho các tủ gửi đồ quá lâu và thời gian hết hạn khi mà người dùng</w:t>
      </w:r>
      <w:r w:rsidR="0019635B">
        <w:rPr>
          <w:rFonts w:cs="Times New Roman"/>
          <w:lang w:eastAsia="ja-JP"/>
        </w:rPr>
        <w:t xml:space="preserve"> không còn</w:t>
      </w:r>
      <w:r>
        <w:rPr>
          <w:rFonts w:cs="Times New Roman"/>
          <w:lang w:eastAsia="ja-JP"/>
        </w:rPr>
        <w:t xml:space="preserve"> tương tác</w:t>
      </w:r>
      <w:r w:rsidR="0019635B">
        <w:rPr>
          <w:rFonts w:cs="Times New Roman"/>
          <w:lang w:eastAsia="ja-JP"/>
        </w:rPr>
        <w:t xml:space="preserve"> hệ thống.</w:t>
      </w:r>
    </w:p>
    <w:p w14:paraId="24C9E420" w14:textId="0A78C724" w:rsidR="0019635B" w:rsidRPr="00C04891" w:rsidRDefault="0019635B" w:rsidP="000C1E5B">
      <w:pPr>
        <w:pStyle w:val="ListParagraph"/>
        <w:numPr>
          <w:ilvl w:val="0"/>
          <w:numId w:val="51"/>
        </w:numPr>
        <w:jc w:val="both"/>
        <w:rPr>
          <w:rFonts w:cs="Times New Roman"/>
          <w:lang w:eastAsia="ja-JP"/>
        </w:rPr>
      </w:pPr>
      <w:r>
        <w:rPr>
          <w:rFonts w:cs="Times New Roman"/>
          <w:lang w:eastAsia="ja-JP"/>
        </w:rPr>
        <w:t>Phần mềm khi khởi động có quá nhiều bước, em nghĩ nên giảm số bước cài đặt lại thì ổn hơn.</w:t>
      </w:r>
    </w:p>
    <w:p w14:paraId="576A153B" w14:textId="4A78B376" w:rsidR="00B53DE3" w:rsidRPr="00F75113" w:rsidRDefault="00180B77" w:rsidP="00180B77">
      <w:pPr>
        <w:pStyle w:val="Heading2"/>
        <w:numPr>
          <w:ilvl w:val="1"/>
          <w:numId w:val="57"/>
        </w:numPr>
        <w:rPr>
          <w:rFonts w:ascii="Times New Roman" w:hAnsi="Times New Roman" w:cs="Times New Roman"/>
          <w:lang w:eastAsia="ja-JP"/>
        </w:rPr>
      </w:pPr>
      <w:r>
        <w:rPr>
          <w:rFonts w:ascii="Times New Roman" w:hAnsi="Times New Roman" w:cs="Times New Roman"/>
          <w:lang w:eastAsia="ja-JP"/>
        </w:rPr>
        <w:t xml:space="preserve"> </w:t>
      </w:r>
      <w:bookmarkStart w:id="173" w:name="_Toc165846352"/>
      <w:r w:rsidR="00B53DE3" w:rsidRPr="00F75113">
        <w:rPr>
          <w:rFonts w:ascii="Times New Roman" w:hAnsi="Times New Roman" w:cs="Times New Roman"/>
          <w:lang w:eastAsia="ja-JP"/>
        </w:rPr>
        <w:t>H</w:t>
      </w:r>
      <w:r w:rsidR="00B53DE3" w:rsidRPr="00F75113">
        <w:rPr>
          <w:rFonts w:ascii="Times New Roman" w:hAnsi="Times New Roman" w:cs="Times New Roman"/>
          <w:lang w:val="vi-VN" w:eastAsia="ja-JP"/>
        </w:rPr>
        <w:t>ướ</w:t>
      </w:r>
      <w:r w:rsidR="00B53DE3" w:rsidRPr="00F75113">
        <w:rPr>
          <w:rFonts w:ascii="Times New Roman" w:hAnsi="Times New Roman" w:cs="Times New Roman"/>
          <w:lang w:eastAsia="ja-JP"/>
        </w:rPr>
        <w:t>ng phát triển</w:t>
      </w:r>
      <w:bookmarkEnd w:id="173"/>
    </w:p>
    <w:p w14:paraId="1BBD6E26" w14:textId="7D0CC1B2" w:rsidR="002D130C" w:rsidRDefault="00542DE7" w:rsidP="000C1E5B">
      <w:pPr>
        <w:pStyle w:val="ListParagraph"/>
        <w:numPr>
          <w:ilvl w:val="0"/>
          <w:numId w:val="52"/>
        </w:numPr>
        <w:jc w:val="both"/>
        <w:rPr>
          <w:rFonts w:cs="Times New Roman"/>
          <w:lang w:eastAsia="ja-JP"/>
        </w:rPr>
      </w:pPr>
      <w:r>
        <w:rPr>
          <w:rFonts w:cs="Times New Roman"/>
          <w:lang w:eastAsia="ja-JP"/>
        </w:rPr>
        <w:t>Đầu tiên là sẽ khắc phục hết tất cả các khuyết điểm phía trên.</w:t>
      </w:r>
    </w:p>
    <w:p w14:paraId="6D6FB8B5" w14:textId="5A104C79" w:rsidR="00542DE7" w:rsidRDefault="00542DE7" w:rsidP="000C1E5B">
      <w:pPr>
        <w:pStyle w:val="ListParagraph"/>
        <w:numPr>
          <w:ilvl w:val="1"/>
          <w:numId w:val="52"/>
        </w:numPr>
        <w:jc w:val="both"/>
        <w:rPr>
          <w:rFonts w:cs="Times New Roman"/>
          <w:lang w:eastAsia="ja-JP"/>
        </w:rPr>
      </w:pPr>
      <w:r>
        <w:rPr>
          <w:rFonts w:cs="Times New Roman"/>
          <w:lang w:eastAsia="ja-JP"/>
        </w:rPr>
        <w:t>Dùng camera ngoài để tích hợp chung vào MCU ESP32.</w:t>
      </w:r>
    </w:p>
    <w:p w14:paraId="3E52B65E" w14:textId="3C3523B6" w:rsidR="00542DE7" w:rsidRDefault="00542DE7" w:rsidP="000C1E5B">
      <w:pPr>
        <w:pStyle w:val="ListParagraph"/>
        <w:numPr>
          <w:ilvl w:val="1"/>
          <w:numId w:val="52"/>
        </w:numPr>
        <w:jc w:val="both"/>
        <w:rPr>
          <w:rFonts w:cs="Times New Roman"/>
          <w:lang w:eastAsia="ja-JP"/>
        </w:rPr>
      </w:pPr>
      <w:r>
        <w:rPr>
          <w:rFonts w:cs="Times New Roman"/>
          <w:lang w:eastAsia="ja-JP"/>
        </w:rPr>
        <w:t>Thêm các khóa cửa điện từ và làm mô hình cho toàn mạch.</w:t>
      </w:r>
    </w:p>
    <w:p w14:paraId="5DA7DB4D" w14:textId="658F5D20" w:rsidR="00542DE7" w:rsidRDefault="00F03CD4" w:rsidP="000C1E5B">
      <w:pPr>
        <w:pStyle w:val="ListParagraph"/>
        <w:numPr>
          <w:ilvl w:val="1"/>
          <w:numId w:val="52"/>
        </w:numPr>
        <w:jc w:val="both"/>
        <w:rPr>
          <w:rFonts w:cs="Times New Roman"/>
          <w:lang w:eastAsia="ja-JP"/>
        </w:rPr>
      </w:pPr>
      <w:r>
        <w:rPr>
          <w:rFonts w:cs="Times New Roman"/>
          <w:lang w:eastAsia="ja-JP"/>
        </w:rPr>
        <w:t>Thêm thời gian quá hạn cho ô tủ và cho người dùng.</w:t>
      </w:r>
    </w:p>
    <w:p w14:paraId="47F49367" w14:textId="10602F22" w:rsidR="00F03CD4" w:rsidRDefault="00F03CD4" w:rsidP="000C1E5B">
      <w:pPr>
        <w:pStyle w:val="ListParagraph"/>
        <w:numPr>
          <w:ilvl w:val="1"/>
          <w:numId w:val="52"/>
        </w:numPr>
        <w:jc w:val="both"/>
        <w:rPr>
          <w:rFonts w:cs="Times New Roman"/>
          <w:lang w:eastAsia="ja-JP"/>
        </w:rPr>
      </w:pPr>
      <w:r>
        <w:rPr>
          <w:rFonts w:cs="Times New Roman"/>
          <w:lang w:eastAsia="ja-JP"/>
        </w:rPr>
        <w:t>Giảm bớt các bước khởi động phần mềm bằng cách tìm hiểu các phương pháp hợp lý để gom chúng lại.</w:t>
      </w:r>
    </w:p>
    <w:p w14:paraId="54FCDBE7" w14:textId="722553C0" w:rsidR="00F03CD4" w:rsidRDefault="00F03CD4" w:rsidP="000C1E5B">
      <w:pPr>
        <w:pStyle w:val="ListParagraph"/>
        <w:numPr>
          <w:ilvl w:val="0"/>
          <w:numId w:val="52"/>
        </w:numPr>
        <w:jc w:val="both"/>
        <w:rPr>
          <w:rFonts w:cs="Times New Roman"/>
          <w:lang w:eastAsia="ja-JP"/>
        </w:rPr>
      </w:pPr>
      <w:r>
        <w:rPr>
          <w:rFonts w:cs="Times New Roman"/>
          <w:lang w:eastAsia="ja-JP"/>
        </w:rPr>
        <w:t xml:space="preserve">Chuyển sang dùng máy tính nhúng </w:t>
      </w:r>
      <w:r w:rsidRPr="00F03CD4">
        <w:rPr>
          <w:rFonts w:cs="Times New Roman"/>
          <w:lang w:eastAsia="ja-JP"/>
        </w:rPr>
        <w:t>Raspberry Pi</w:t>
      </w:r>
      <w:r>
        <w:rPr>
          <w:rFonts w:cs="Times New Roman"/>
          <w:lang w:eastAsia="ja-JP"/>
        </w:rPr>
        <w:t xml:space="preserve"> để thực thi server để tăng độ linh động cho hệ thống.</w:t>
      </w:r>
    </w:p>
    <w:p w14:paraId="1D0AE589" w14:textId="77FCC7CC" w:rsidR="00F03CD4" w:rsidRPr="003C3FD6" w:rsidRDefault="00F03CD4" w:rsidP="000C1E5B">
      <w:pPr>
        <w:pStyle w:val="ListParagraph"/>
        <w:numPr>
          <w:ilvl w:val="0"/>
          <w:numId w:val="52"/>
        </w:numPr>
        <w:jc w:val="both"/>
        <w:rPr>
          <w:rFonts w:cs="Times New Roman"/>
          <w:lang w:eastAsia="ja-JP"/>
        </w:rPr>
      </w:pPr>
      <w:r>
        <w:rPr>
          <w:rFonts w:cs="Times New Roman"/>
          <w:lang w:eastAsia="ja-JP"/>
        </w:rPr>
        <w:t>Thêm các tính năng khác cho ESP32 để người quản lý hệ thống có thể dễ dàng nạp code cho nó thông qua OTA, thay đổi ssid và password một cách linh động chứ không phải gán cố định nó trong mã nguồn.</w:t>
      </w:r>
    </w:p>
    <w:p w14:paraId="61BD9E37" w14:textId="77777777" w:rsidR="003B57AB" w:rsidRDefault="003B57AB">
      <w:pPr>
        <w:rPr>
          <w:rFonts w:eastAsiaTheme="majorEastAsia" w:cs="Times New Roman"/>
          <w:b/>
          <w:bCs/>
          <w:color w:val="365F91" w:themeColor="accent1" w:themeShade="BF"/>
          <w:sz w:val="28"/>
          <w:szCs w:val="28"/>
        </w:rPr>
      </w:pPr>
      <w:r>
        <w:rPr>
          <w:rFonts w:cs="Times New Roman"/>
        </w:rPr>
        <w:br w:type="page"/>
      </w:r>
    </w:p>
    <w:p w14:paraId="4D3768FE" w14:textId="2BF499D0" w:rsidR="006A43A0" w:rsidRPr="00F75113" w:rsidRDefault="006A43A0" w:rsidP="00DB7BFB">
      <w:pPr>
        <w:pStyle w:val="Heading1"/>
        <w:numPr>
          <w:ilvl w:val="0"/>
          <w:numId w:val="2"/>
        </w:numPr>
        <w:rPr>
          <w:rFonts w:ascii="Times New Roman" w:hAnsi="Times New Roman" w:cs="Times New Roman"/>
        </w:rPr>
      </w:pPr>
      <w:bookmarkStart w:id="174" w:name="_Toc165846353"/>
      <w:r w:rsidRPr="00F75113">
        <w:rPr>
          <w:rFonts w:ascii="Times New Roman" w:hAnsi="Times New Roman" w:cs="Times New Roman"/>
        </w:rPr>
        <w:lastRenderedPageBreak/>
        <w:t>TÀI LIỆU THAM KHẢO</w:t>
      </w:r>
      <w:bookmarkEnd w:id="174"/>
    </w:p>
    <w:p w14:paraId="76AA37F4" w14:textId="62EE7DB0" w:rsidR="00F03CD4" w:rsidRDefault="00F03CD4" w:rsidP="000C1E5B">
      <w:pPr>
        <w:pStyle w:val="ListParagraph"/>
        <w:numPr>
          <w:ilvl w:val="0"/>
          <w:numId w:val="3"/>
        </w:numPr>
        <w:ind w:left="360"/>
        <w:rPr>
          <w:rFonts w:cs="Times New Roman"/>
        </w:rPr>
      </w:pPr>
      <w:r>
        <w:rPr>
          <w:rFonts w:cs="Times New Roman"/>
        </w:rPr>
        <w:t>DFRobot, “</w:t>
      </w:r>
      <w:r w:rsidRPr="00F03CD4">
        <w:rPr>
          <w:rFonts w:cs="Times New Roman"/>
        </w:rPr>
        <w:t>ESP32-CAM Development Board</w:t>
      </w:r>
      <w:r>
        <w:rPr>
          <w:rFonts w:cs="Times New Roman"/>
        </w:rPr>
        <w:t xml:space="preserve">”, </w:t>
      </w:r>
      <w:hyperlink r:id="rId99" w:history="1">
        <w:r w:rsidR="007547BC" w:rsidRPr="00D60C08">
          <w:rPr>
            <w:rStyle w:val="Hyperlink"/>
            <w:rFonts w:cs="Times New Roman"/>
          </w:rPr>
          <w:t>www.digikey.com</w:t>
        </w:r>
      </w:hyperlink>
    </w:p>
    <w:p w14:paraId="7D71965F" w14:textId="28373B23" w:rsidR="007547BC" w:rsidRDefault="007547BC" w:rsidP="000C1E5B">
      <w:pPr>
        <w:pStyle w:val="ListParagraph"/>
        <w:numPr>
          <w:ilvl w:val="0"/>
          <w:numId w:val="3"/>
        </w:numPr>
        <w:ind w:left="360"/>
        <w:rPr>
          <w:rFonts w:cs="Times New Roman"/>
        </w:rPr>
      </w:pPr>
      <w:r>
        <w:rPr>
          <w:rFonts w:cs="Times New Roman"/>
        </w:rPr>
        <w:t>Ageitgey, “</w:t>
      </w:r>
      <w:r w:rsidRPr="007547BC">
        <w:rPr>
          <w:rFonts w:cs="Times New Roman"/>
        </w:rPr>
        <w:t>Face Recognition</w:t>
      </w:r>
      <w:r>
        <w:rPr>
          <w:rFonts w:cs="Times New Roman"/>
        </w:rPr>
        <w:t xml:space="preserve">”, </w:t>
      </w:r>
      <w:hyperlink r:id="rId100" w:history="1">
        <w:r w:rsidRPr="00D60C08">
          <w:rPr>
            <w:rStyle w:val="Hyperlink"/>
            <w:rFonts w:cs="Times New Roman"/>
          </w:rPr>
          <w:t>https://github.com/ageitgey/face_recognition.git</w:t>
        </w:r>
      </w:hyperlink>
    </w:p>
    <w:p w14:paraId="11FAA591" w14:textId="293CF2B8" w:rsidR="007547BC" w:rsidRPr="00F06982" w:rsidRDefault="007547BC" w:rsidP="000C1E5B">
      <w:pPr>
        <w:pStyle w:val="ListParagraph"/>
        <w:numPr>
          <w:ilvl w:val="0"/>
          <w:numId w:val="3"/>
        </w:numPr>
        <w:ind w:left="360"/>
        <w:rPr>
          <w:rFonts w:cs="Times New Roman"/>
        </w:rPr>
      </w:pPr>
      <w:r>
        <w:rPr>
          <w:rFonts w:cs="Times New Roman"/>
        </w:rPr>
        <w:t>J</w:t>
      </w:r>
      <w:r w:rsidRPr="007547BC">
        <w:rPr>
          <w:rFonts w:cs="Times New Roman"/>
        </w:rPr>
        <w:t>ustadudewhohacks</w:t>
      </w:r>
      <w:r>
        <w:rPr>
          <w:rFonts w:cs="Times New Roman"/>
        </w:rPr>
        <w:t>, “</w:t>
      </w:r>
      <w:r w:rsidRPr="007547BC">
        <w:rPr>
          <w:rFonts w:cs="Times New Roman"/>
        </w:rPr>
        <w:t>face-api.js</w:t>
      </w:r>
      <w:r>
        <w:rPr>
          <w:rFonts w:cs="Times New Roman"/>
        </w:rPr>
        <w:t xml:space="preserve">”, </w:t>
      </w:r>
      <w:hyperlink r:id="rId101" w:history="1">
        <w:r w:rsidR="00F06982" w:rsidRPr="00D60C08">
          <w:rPr>
            <w:rStyle w:val="Hyperlink"/>
            <w:rFonts w:cs="Times New Roman"/>
          </w:rPr>
          <w:t>https://github.com/justadudewhohacks/face-api.js.git</w:t>
        </w:r>
      </w:hyperlink>
      <w:r w:rsidR="00F06982">
        <w:rPr>
          <w:rFonts w:cs="Times New Roman"/>
        </w:rPr>
        <w:t xml:space="preserve"> </w:t>
      </w:r>
    </w:p>
    <w:p w14:paraId="32446608" w14:textId="09DF1CC8" w:rsidR="007547BC" w:rsidRDefault="007547BC" w:rsidP="000C1E5B">
      <w:pPr>
        <w:pStyle w:val="ListParagraph"/>
        <w:numPr>
          <w:ilvl w:val="0"/>
          <w:numId w:val="3"/>
        </w:numPr>
        <w:ind w:left="360"/>
        <w:rPr>
          <w:rFonts w:cs="Times New Roman"/>
        </w:rPr>
      </w:pPr>
      <w:r>
        <w:rPr>
          <w:rFonts w:cs="Times New Roman"/>
        </w:rPr>
        <w:t>NegasonicX, “R</w:t>
      </w:r>
      <w:r w:rsidRPr="007547BC">
        <w:rPr>
          <w:rFonts w:cs="Times New Roman"/>
        </w:rPr>
        <w:t>307 Fingerprint Sensor Module on ESP32</w:t>
      </w:r>
      <w:r>
        <w:rPr>
          <w:rFonts w:cs="Times New Roman"/>
        </w:rPr>
        <w:t xml:space="preserve">”, </w:t>
      </w:r>
      <w:hyperlink r:id="rId102" w:history="1">
        <w:r w:rsidRPr="00D60C08">
          <w:rPr>
            <w:rStyle w:val="Hyperlink"/>
            <w:rFonts w:cs="Times New Roman"/>
          </w:rPr>
          <w:t>https://github.com/NegasonicX/r307-Fingerprint-Sensor-on-ESP32.git</w:t>
        </w:r>
      </w:hyperlink>
    </w:p>
    <w:p w14:paraId="75AA5224" w14:textId="26BAB92D" w:rsidR="007547BC" w:rsidRDefault="007547BC" w:rsidP="000C1E5B">
      <w:pPr>
        <w:pStyle w:val="ListParagraph"/>
        <w:numPr>
          <w:ilvl w:val="0"/>
          <w:numId w:val="3"/>
        </w:numPr>
        <w:ind w:left="360"/>
        <w:rPr>
          <w:rFonts w:cs="Times New Roman"/>
        </w:rPr>
      </w:pPr>
      <w:r>
        <w:rPr>
          <w:rFonts w:cs="Times New Roman"/>
        </w:rPr>
        <w:t>Vinh Pham, “</w:t>
      </w:r>
      <w:r w:rsidRPr="007547BC">
        <w:rPr>
          <w:rFonts w:cs="Times New Roman"/>
        </w:rPr>
        <w:t>Websocket là gì? Ưu nhược điểm nổi bật của Websocket</w:t>
      </w:r>
      <w:r>
        <w:rPr>
          <w:rFonts w:cs="Times New Roman"/>
        </w:rPr>
        <w:t xml:space="preserve">”, </w:t>
      </w:r>
      <w:hyperlink r:id="rId103" w:history="1">
        <w:r w:rsidRPr="00D60C08">
          <w:rPr>
            <w:rStyle w:val="Hyperlink"/>
            <w:rFonts w:cs="Times New Roman"/>
          </w:rPr>
          <w:t>https://bizflycloud.vn/tin-tuc/websocket-la-gi-uu-nhuoc-diem-cua-websocket-khi-su-dung-lam-phuong-thuc-giao-tiep-trong-moi-truong-internet-20210122155209401.htm</w:t>
        </w:r>
      </w:hyperlink>
    </w:p>
    <w:p w14:paraId="164770BF" w14:textId="04091119" w:rsidR="007547BC" w:rsidRDefault="007547BC" w:rsidP="000C1E5B">
      <w:pPr>
        <w:pStyle w:val="ListParagraph"/>
        <w:numPr>
          <w:ilvl w:val="0"/>
          <w:numId w:val="3"/>
        </w:numPr>
        <w:ind w:left="360"/>
        <w:rPr>
          <w:rFonts w:cs="Times New Roman"/>
        </w:rPr>
      </w:pPr>
      <w:r>
        <w:rPr>
          <w:rFonts w:cs="Times New Roman"/>
        </w:rPr>
        <w:t>Truc Mai, “</w:t>
      </w:r>
      <w:r w:rsidRPr="007547BC">
        <w:rPr>
          <w:rFonts w:cs="Times New Roman"/>
        </w:rPr>
        <w:t>Giao thức MQTT là gì? Các khái niệm liên quan đến giao thức MQTT trong IoT</w:t>
      </w:r>
      <w:r>
        <w:rPr>
          <w:rFonts w:cs="Times New Roman"/>
        </w:rPr>
        <w:t xml:space="preserve">”, </w:t>
      </w:r>
      <w:hyperlink r:id="rId104" w:history="1">
        <w:r w:rsidRPr="00D60C08">
          <w:rPr>
            <w:rStyle w:val="Hyperlink"/>
            <w:rFonts w:cs="Times New Roman"/>
          </w:rPr>
          <w:t>https://tino.org/vi/giao-thuc-mqtt-la-gi/</w:t>
        </w:r>
      </w:hyperlink>
    </w:p>
    <w:p w14:paraId="4239D18C" w14:textId="4D783414" w:rsidR="00373F8D" w:rsidRDefault="00F06982" w:rsidP="000C1E5B">
      <w:pPr>
        <w:pStyle w:val="ListParagraph"/>
        <w:numPr>
          <w:ilvl w:val="0"/>
          <w:numId w:val="3"/>
        </w:numPr>
        <w:ind w:left="360"/>
        <w:rPr>
          <w:rFonts w:cs="Times New Roman"/>
        </w:rPr>
      </w:pPr>
      <w:r>
        <w:rPr>
          <w:rFonts w:cs="Times New Roman"/>
        </w:rPr>
        <w:t>Thanh, “</w:t>
      </w:r>
      <w:r w:rsidRPr="00F06982">
        <w:rPr>
          <w:rFonts w:cs="Times New Roman"/>
        </w:rPr>
        <w:t>MongoDB là gì? Cơ sở dữ liệu phi quan hệ</w:t>
      </w:r>
      <w:r>
        <w:rPr>
          <w:rFonts w:cs="Times New Roman"/>
        </w:rPr>
        <w:t xml:space="preserve">”, </w:t>
      </w:r>
      <w:hyperlink r:id="rId105" w:history="1">
        <w:r w:rsidRPr="00D60C08">
          <w:rPr>
            <w:rStyle w:val="Hyperlink"/>
            <w:rFonts w:cs="Times New Roman"/>
          </w:rPr>
          <w:t>https://viblo.asia/p/mongodb-la-gi-co-so-du-lieu-phi-quan-he-bJzKmgoPl9N</w:t>
        </w:r>
      </w:hyperlink>
    </w:p>
    <w:p w14:paraId="1772CDAB" w14:textId="0D69C568" w:rsidR="00F06982" w:rsidRPr="00F06982" w:rsidRDefault="00F06982" w:rsidP="000C1E5B">
      <w:pPr>
        <w:pStyle w:val="ListParagraph"/>
        <w:numPr>
          <w:ilvl w:val="0"/>
          <w:numId w:val="3"/>
        </w:numPr>
        <w:ind w:left="360"/>
        <w:rPr>
          <w:rFonts w:cs="Times New Roman"/>
        </w:rPr>
      </w:pPr>
      <w:r>
        <w:rPr>
          <w:rFonts w:cs="Times New Roman"/>
        </w:rPr>
        <w:t>Thegioiic, “</w:t>
      </w:r>
      <w:r w:rsidRPr="00F06982">
        <w:rPr>
          <w:rFonts w:cs="Times New Roman"/>
        </w:rPr>
        <w:t>Tìm hiểu về cảm biến vân tay: nguyên lý hoạt động, ứng dụng</w:t>
      </w:r>
      <w:r>
        <w:rPr>
          <w:rFonts w:cs="Times New Roman"/>
        </w:rPr>
        <w:t xml:space="preserve">”, </w:t>
      </w:r>
      <w:hyperlink r:id="rId106" w:history="1">
        <w:r w:rsidRPr="00D60C08">
          <w:rPr>
            <w:rStyle w:val="Hyperlink"/>
            <w:rFonts w:cs="Times New Roman"/>
          </w:rPr>
          <w:t>https://www.thegioiic.com/tin-tuc/tim-hieu-ve-cam-bien-van-tay-nguyen-ly-hoat-dong-ung-dung</w:t>
        </w:r>
      </w:hyperlink>
      <w:r>
        <w:rPr>
          <w:rFonts w:cs="Times New Roman"/>
        </w:rPr>
        <w:t xml:space="preserve"> </w:t>
      </w:r>
    </w:p>
    <w:p w14:paraId="35ABFA93" w14:textId="77777777" w:rsidR="003B57AB" w:rsidRDefault="003B57AB">
      <w:pPr>
        <w:rPr>
          <w:rFonts w:eastAsiaTheme="majorEastAsia" w:cs="Times New Roman"/>
          <w:b/>
          <w:bCs/>
          <w:color w:val="365F91" w:themeColor="accent1" w:themeShade="BF"/>
          <w:sz w:val="28"/>
          <w:szCs w:val="28"/>
        </w:rPr>
      </w:pPr>
      <w:r>
        <w:rPr>
          <w:rFonts w:cs="Times New Roman"/>
        </w:rPr>
        <w:br w:type="page"/>
      </w:r>
    </w:p>
    <w:p w14:paraId="14AE2A8B" w14:textId="426B9E7D" w:rsidR="00634C4C" w:rsidRPr="00F75113" w:rsidRDefault="00634C4C" w:rsidP="00DB7BFB">
      <w:pPr>
        <w:pStyle w:val="Heading1"/>
        <w:numPr>
          <w:ilvl w:val="0"/>
          <w:numId w:val="2"/>
        </w:numPr>
        <w:rPr>
          <w:rFonts w:ascii="Times New Roman" w:hAnsi="Times New Roman" w:cs="Times New Roman"/>
        </w:rPr>
      </w:pPr>
      <w:bookmarkStart w:id="175" w:name="_Toc165846354"/>
      <w:r w:rsidRPr="00F75113">
        <w:rPr>
          <w:rFonts w:ascii="Times New Roman" w:hAnsi="Times New Roman" w:cs="Times New Roman"/>
        </w:rPr>
        <w:lastRenderedPageBreak/>
        <w:t>PHỤ LỤC</w:t>
      </w:r>
      <w:bookmarkEnd w:id="175"/>
    </w:p>
    <w:p w14:paraId="44CA3E78" w14:textId="77777777" w:rsidR="007A6B1F" w:rsidRDefault="007A6B1F" w:rsidP="007A6B1F">
      <w:pPr>
        <w:keepNext/>
        <w:jc w:val="center"/>
      </w:pPr>
      <w:r>
        <w:rPr>
          <w:noProof/>
        </w:rPr>
        <w:drawing>
          <wp:inline distT="0" distB="0" distL="0" distR="0" wp14:anchorId="0DA96ABA" wp14:editId="602644D0">
            <wp:extent cx="5732145" cy="3046730"/>
            <wp:effectExtent l="0" t="0" r="1905"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2145" cy="3046730"/>
                    </a:xfrm>
                    <a:prstGeom prst="rect">
                      <a:avLst/>
                    </a:prstGeom>
                  </pic:spPr>
                </pic:pic>
              </a:graphicData>
            </a:graphic>
          </wp:inline>
        </w:drawing>
      </w:r>
    </w:p>
    <w:p w14:paraId="4B128B03" w14:textId="3D5B66DB" w:rsidR="006A43A0" w:rsidRDefault="007A6B1F" w:rsidP="007A6B1F">
      <w:pPr>
        <w:pStyle w:val="Caption"/>
      </w:pPr>
      <w:bookmarkStart w:id="176" w:name="_Toc165844715"/>
      <w:r>
        <w:t xml:space="preserve">Hình </w:t>
      </w:r>
      <w:fldSimple w:instr=" SEQ Hình \* ARABIC ">
        <w:r w:rsidR="001D141D">
          <w:rPr>
            <w:noProof/>
          </w:rPr>
          <w:t>85</w:t>
        </w:r>
      </w:fldSimple>
      <w:r>
        <w:t>: Mã nguồn c</w:t>
      </w:r>
      <w:r w:rsidR="00B84777">
        <w:t>ủa</w:t>
      </w:r>
      <w:r>
        <w:t xml:space="preserve"> ESP32</w:t>
      </w:r>
      <w:bookmarkEnd w:id="176"/>
    </w:p>
    <w:p w14:paraId="24F56B2F" w14:textId="77777777" w:rsidR="007A6B1F" w:rsidRDefault="007A6B1F" w:rsidP="007A6B1F">
      <w:pPr>
        <w:keepNext/>
        <w:jc w:val="center"/>
      </w:pPr>
      <w:r>
        <w:rPr>
          <w:noProof/>
        </w:rPr>
        <w:drawing>
          <wp:inline distT="0" distB="0" distL="0" distR="0" wp14:anchorId="11BE7C73" wp14:editId="44BACEBF">
            <wp:extent cx="5732145" cy="3078480"/>
            <wp:effectExtent l="0" t="0" r="1905"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2145" cy="3078480"/>
                    </a:xfrm>
                    <a:prstGeom prst="rect">
                      <a:avLst/>
                    </a:prstGeom>
                  </pic:spPr>
                </pic:pic>
              </a:graphicData>
            </a:graphic>
          </wp:inline>
        </w:drawing>
      </w:r>
    </w:p>
    <w:p w14:paraId="0A381AE0" w14:textId="2D7259B6" w:rsidR="007A6B1F" w:rsidRDefault="007A6B1F" w:rsidP="007A6B1F">
      <w:pPr>
        <w:pStyle w:val="Caption"/>
      </w:pPr>
      <w:bookmarkStart w:id="177" w:name="_Toc165844716"/>
      <w:r>
        <w:t xml:space="preserve">Hình </w:t>
      </w:r>
      <w:fldSimple w:instr=" SEQ Hình \* ARABIC ">
        <w:r w:rsidR="001D141D">
          <w:rPr>
            <w:noProof/>
          </w:rPr>
          <w:t>86</w:t>
        </w:r>
      </w:fldSimple>
      <w:r>
        <w:t xml:space="preserve">: Mã nguồn </w:t>
      </w:r>
      <w:r w:rsidR="00B84777" w:rsidRPr="00B84777">
        <w:t xml:space="preserve">của </w:t>
      </w:r>
      <w:r>
        <w:t>ESP32-CAM</w:t>
      </w:r>
      <w:bookmarkEnd w:id="177"/>
    </w:p>
    <w:p w14:paraId="7D583812" w14:textId="77777777" w:rsidR="007A6B1F" w:rsidRDefault="007A6B1F" w:rsidP="007A6B1F">
      <w:pPr>
        <w:keepNext/>
        <w:jc w:val="center"/>
      </w:pPr>
      <w:r>
        <w:rPr>
          <w:noProof/>
        </w:rPr>
        <w:lastRenderedPageBreak/>
        <w:drawing>
          <wp:inline distT="0" distB="0" distL="0" distR="0" wp14:anchorId="4828D3B5" wp14:editId="714472D8">
            <wp:extent cx="5732145" cy="3079750"/>
            <wp:effectExtent l="0" t="0" r="1905"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2145" cy="3079750"/>
                    </a:xfrm>
                    <a:prstGeom prst="rect">
                      <a:avLst/>
                    </a:prstGeom>
                  </pic:spPr>
                </pic:pic>
              </a:graphicData>
            </a:graphic>
          </wp:inline>
        </w:drawing>
      </w:r>
    </w:p>
    <w:p w14:paraId="21C1913B" w14:textId="7DB808D5" w:rsidR="007A6B1F" w:rsidRDefault="007A6B1F" w:rsidP="007A6B1F">
      <w:pPr>
        <w:pStyle w:val="Caption"/>
      </w:pPr>
      <w:bookmarkStart w:id="178" w:name="_Toc165844717"/>
      <w:r>
        <w:t xml:space="preserve">Hình </w:t>
      </w:r>
      <w:fldSimple w:instr=" SEQ Hình \* ARABIC ">
        <w:r w:rsidR="001D141D">
          <w:rPr>
            <w:noProof/>
          </w:rPr>
          <w:t>87</w:t>
        </w:r>
      </w:fldSimple>
      <w:r>
        <w:t xml:space="preserve">: Mã nguồn </w:t>
      </w:r>
      <w:r w:rsidR="00B84777" w:rsidRPr="00B84777">
        <w:t xml:space="preserve">của </w:t>
      </w:r>
      <w:r>
        <w:t>Frontend</w:t>
      </w:r>
      <w:bookmarkEnd w:id="178"/>
    </w:p>
    <w:p w14:paraId="61FC2877" w14:textId="77777777" w:rsidR="007A6B1F" w:rsidRDefault="007A6B1F" w:rsidP="00462D13">
      <w:pPr>
        <w:keepNext/>
        <w:jc w:val="center"/>
      </w:pPr>
      <w:r>
        <w:rPr>
          <w:noProof/>
        </w:rPr>
        <w:drawing>
          <wp:inline distT="0" distB="0" distL="0" distR="0" wp14:anchorId="158349B4" wp14:editId="4B01ED11">
            <wp:extent cx="5732145" cy="3084195"/>
            <wp:effectExtent l="0" t="0" r="1905"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2145" cy="3084195"/>
                    </a:xfrm>
                    <a:prstGeom prst="rect">
                      <a:avLst/>
                    </a:prstGeom>
                  </pic:spPr>
                </pic:pic>
              </a:graphicData>
            </a:graphic>
          </wp:inline>
        </w:drawing>
      </w:r>
    </w:p>
    <w:p w14:paraId="71FD9CA9" w14:textId="551352E9" w:rsidR="007A6B1F" w:rsidRPr="007A6B1F" w:rsidRDefault="007A6B1F" w:rsidP="00462D13">
      <w:pPr>
        <w:pStyle w:val="Caption"/>
      </w:pPr>
      <w:bookmarkStart w:id="179" w:name="_Toc165844718"/>
      <w:r>
        <w:t xml:space="preserve">Hình </w:t>
      </w:r>
      <w:fldSimple w:instr=" SEQ Hình \* ARABIC ">
        <w:r w:rsidR="001D141D">
          <w:rPr>
            <w:noProof/>
          </w:rPr>
          <w:t>88</w:t>
        </w:r>
      </w:fldSimple>
      <w:r>
        <w:t xml:space="preserve">: Mã nguồn </w:t>
      </w:r>
      <w:r w:rsidR="00B84777" w:rsidRPr="00B84777">
        <w:t xml:space="preserve">của </w:t>
      </w:r>
      <w:r>
        <w:t>Backend</w:t>
      </w:r>
      <w:bookmarkEnd w:id="179"/>
    </w:p>
    <w:sectPr w:rsidR="007A6B1F" w:rsidRPr="007A6B1F" w:rsidSect="007D158F">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CCF302" w14:textId="77777777" w:rsidR="00B0460E" w:rsidRDefault="00B0460E" w:rsidP="00333FF0">
      <w:pPr>
        <w:spacing w:before="0" w:after="0" w:line="240" w:lineRule="auto"/>
      </w:pPr>
      <w:r>
        <w:separator/>
      </w:r>
    </w:p>
    <w:p w14:paraId="6F935FB4" w14:textId="77777777" w:rsidR="00B0460E" w:rsidRDefault="00B0460E"/>
  </w:endnote>
  <w:endnote w:type="continuationSeparator" w:id="0">
    <w:p w14:paraId="2BC61B06" w14:textId="77777777" w:rsidR="00B0460E" w:rsidRDefault="00B0460E" w:rsidP="00333FF0">
      <w:pPr>
        <w:spacing w:before="0" w:after="0" w:line="240" w:lineRule="auto"/>
      </w:pPr>
      <w:r>
        <w:continuationSeparator/>
      </w:r>
    </w:p>
    <w:p w14:paraId="6A0791CA" w14:textId="77777777" w:rsidR="00B0460E" w:rsidRDefault="00B0460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EE74E0" w14:textId="77777777" w:rsidR="00880BB4" w:rsidRDefault="00880BB4" w:rsidP="008555E7">
    <w:pPr>
      <w:pStyle w:val="Footer"/>
    </w:pPr>
    <w:r>
      <w:rPr>
        <w:rFonts w:hint="eastAsia"/>
      </w:rPr>
      <w:tab/>
    </w:r>
    <w:r>
      <w:rPr>
        <w:rFonts w:hint="eastAsia"/>
      </w:rPr>
      <w:tab/>
    </w:r>
    <w:r>
      <w:rPr>
        <w:rFonts w:hint="eastAsia"/>
      </w:rPr>
      <w:tab/>
    </w:r>
    <w:r>
      <w:rPr>
        <w:rFonts w:hint="eastAsia"/>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3140803"/>
      <w:docPartObj>
        <w:docPartGallery w:val="Page Numbers (Bottom of Page)"/>
        <w:docPartUnique/>
      </w:docPartObj>
    </w:sdtPr>
    <w:sdtContent>
      <w:p w14:paraId="0BCDB41B" w14:textId="77777777" w:rsidR="00880BB4" w:rsidRDefault="00880BB4">
        <w:pPr>
          <w:pStyle w:val="Footer"/>
          <w:jc w:val="right"/>
        </w:pPr>
        <w:r>
          <w:fldChar w:fldCharType="begin"/>
        </w:r>
        <w:r>
          <w:instrText xml:space="preserve"> PAGE   \* MERGEFORMAT </w:instrText>
        </w:r>
        <w:r>
          <w:fldChar w:fldCharType="separate"/>
        </w:r>
        <w:r>
          <w:rPr>
            <w:noProof/>
          </w:rPr>
          <w:t>i</w:t>
        </w:r>
        <w:r>
          <w:rPr>
            <w:noProof/>
          </w:rPr>
          <w:fldChar w:fldCharType="end"/>
        </w:r>
      </w:p>
    </w:sdtContent>
  </w:sdt>
  <w:p w14:paraId="6D831558" w14:textId="77777777" w:rsidR="00880BB4" w:rsidRDefault="00880BB4" w:rsidP="008555E7">
    <w:pPr>
      <w:pStyle w:val="Footer"/>
      <w:tabs>
        <w:tab w:val="clear" w:pos="1276"/>
        <w:tab w:val="clear" w:pos="3828"/>
        <w:tab w:val="left" w:pos="1134"/>
        <w:tab w:val="left" w:pos="368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5688236"/>
      <w:docPartObj>
        <w:docPartGallery w:val="Page Numbers (Bottom of Page)"/>
        <w:docPartUnique/>
      </w:docPartObj>
    </w:sdtPr>
    <w:sdtContent>
      <w:p w14:paraId="605A01A9" w14:textId="77777777" w:rsidR="00880BB4" w:rsidRDefault="00880BB4">
        <w:pPr>
          <w:pStyle w:val="Footer"/>
          <w:jc w:val="right"/>
        </w:pPr>
        <w:r>
          <w:fldChar w:fldCharType="begin"/>
        </w:r>
        <w:r>
          <w:instrText xml:space="preserve"> PAGE   \* MERGEFORMAT </w:instrText>
        </w:r>
        <w:r>
          <w:fldChar w:fldCharType="separate"/>
        </w:r>
        <w:r>
          <w:rPr>
            <w:noProof/>
          </w:rPr>
          <w:t>4</w:t>
        </w:r>
        <w:r>
          <w:rPr>
            <w:noProof/>
          </w:rPr>
          <w:fldChar w:fldCharType="end"/>
        </w:r>
      </w:p>
    </w:sdtContent>
  </w:sdt>
  <w:p w14:paraId="77FE9EFC" w14:textId="77777777" w:rsidR="00880BB4" w:rsidRDefault="00880BB4" w:rsidP="008555E7">
    <w:pPr>
      <w:pStyle w:val="Footer"/>
      <w:tabs>
        <w:tab w:val="clear" w:pos="1276"/>
        <w:tab w:val="clear" w:pos="3828"/>
        <w:tab w:val="left" w:pos="1134"/>
        <w:tab w:val="left" w:pos="3686"/>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C38505" w14:textId="77777777" w:rsidR="00B0460E" w:rsidRDefault="00B0460E" w:rsidP="00333FF0">
      <w:pPr>
        <w:spacing w:before="0" w:after="0" w:line="240" w:lineRule="auto"/>
      </w:pPr>
      <w:r>
        <w:separator/>
      </w:r>
    </w:p>
    <w:p w14:paraId="54D2E197" w14:textId="77777777" w:rsidR="00B0460E" w:rsidRDefault="00B0460E"/>
  </w:footnote>
  <w:footnote w:type="continuationSeparator" w:id="0">
    <w:p w14:paraId="62BCC602" w14:textId="77777777" w:rsidR="00B0460E" w:rsidRDefault="00B0460E" w:rsidP="00333FF0">
      <w:pPr>
        <w:spacing w:before="0" w:after="0" w:line="240" w:lineRule="auto"/>
      </w:pPr>
      <w:r>
        <w:continuationSeparator/>
      </w:r>
    </w:p>
    <w:p w14:paraId="7F052858" w14:textId="77777777" w:rsidR="00B0460E" w:rsidRDefault="00B0460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eastAsiaTheme="majorEastAsia"/>
      </w:rPr>
      <w:alias w:val="Title"/>
      <w:id w:val="-1998652879"/>
      <w:placeholder>
        <w:docPart w:val="C230A35794234F0B9BD4AC35D89D4F44"/>
      </w:placeholder>
      <w:dataBinding w:prefixMappings="xmlns:ns0='http://schemas.openxmlformats.org/package/2006/metadata/core-properties' xmlns:ns1='http://purl.org/dc/elements/1.1/'" w:xpath="/ns0:coreProperties[1]/ns1:title[1]" w:storeItemID="{6C3C8BC8-F283-45AE-878A-BAB7291924A1}"/>
      <w:text/>
    </w:sdtPr>
    <w:sdtContent>
      <w:p w14:paraId="621EC044" w14:textId="67E2A4CE" w:rsidR="00880BB4" w:rsidRDefault="00880BB4" w:rsidP="00A4316E">
        <w:pPr>
          <w:pStyle w:val="Header"/>
          <w:pBdr>
            <w:bottom w:val="thickThinSmallGap" w:sz="24" w:space="1" w:color="622423" w:themeColor="accent2" w:themeShade="7F"/>
          </w:pBdr>
          <w:rPr>
            <w:rFonts w:asciiTheme="majorHAnsi" w:eastAsiaTheme="majorEastAsia" w:hAnsiTheme="majorHAnsi" w:cstheme="majorBidi"/>
            <w:sz w:val="32"/>
            <w:szCs w:val="32"/>
          </w:rPr>
        </w:pPr>
        <w:r>
          <w:rPr>
            <w:rFonts w:eastAsiaTheme="majorEastAsia"/>
          </w:rPr>
          <w:t>Lời cảm ơn                                                                                GVHD: ThS. Bùi Quốc Bảo</w:t>
        </w:r>
      </w:p>
    </w:sdtContent>
  </w:sdt>
  <w:p w14:paraId="50C2E118" w14:textId="77777777" w:rsidR="00880BB4" w:rsidRDefault="00880BB4" w:rsidP="008555E7">
    <w:pPr>
      <w:pStyle w:val="Header"/>
      <w:tabs>
        <w:tab w:val="clear" w:pos="4680"/>
        <w:tab w:val="clear" w:pos="9360"/>
        <w:tab w:val="left" w:pos="284"/>
        <w:tab w:val="left" w:pos="4230"/>
        <w:tab w:val="right" w:pos="8789"/>
      </w:tabs>
      <w:jc w:val="both"/>
      <w:rPr>
        <w:lang w:eastAsia="ja-JP"/>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263687" w14:textId="4AB52A6E" w:rsidR="00880BB4" w:rsidRDefault="00880BB4" w:rsidP="008555E7">
    <w:pPr>
      <w:pStyle w:val="Header"/>
      <w:tabs>
        <w:tab w:val="clear" w:pos="4680"/>
        <w:tab w:val="clear" w:pos="9360"/>
        <w:tab w:val="left" w:pos="284"/>
        <w:tab w:val="left" w:pos="4230"/>
        <w:tab w:val="right" w:pos="8789"/>
      </w:tabs>
      <w:jc w:val="both"/>
      <w:rPr>
        <w:lang w:eastAsia="ja-JP"/>
      </w:rPr>
    </w:pPr>
    <w:r>
      <w:rPr>
        <w:noProof/>
        <w:lang w:eastAsia="ja-JP"/>
      </w:rPr>
      <mc:AlternateContent>
        <mc:Choice Requires="wps">
          <w:drawing>
            <wp:anchor distT="0" distB="0" distL="114300" distR="114300" simplePos="0" relativeHeight="251662336" behindDoc="0" locked="0" layoutInCell="1" allowOverlap="1" wp14:anchorId="5B2E76E2" wp14:editId="15892DF7">
              <wp:simplePos x="0" y="0"/>
              <wp:positionH relativeFrom="column">
                <wp:posOffset>-23495</wp:posOffset>
              </wp:positionH>
              <wp:positionV relativeFrom="paragraph">
                <wp:posOffset>208280</wp:posOffset>
              </wp:positionV>
              <wp:extent cx="5807075" cy="0"/>
              <wp:effectExtent l="14605" t="17780" r="17145" b="20320"/>
              <wp:wrapNone/>
              <wp:docPr id="2"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075"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0FB11A6" id="_x0000_t32" coordsize="21600,21600" o:spt="32" o:oned="t" path="m,l21600,21600e" filled="f">
              <v:path arrowok="t" fillok="f" o:connecttype="none"/>
              <o:lock v:ext="edit" shapetype="t"/>
            </v:shapetype>
            <v:shape id="AutoShape 3" o:spid="_x0000_s1026" type="#_x0000_t32" style="position:absolute;margin-left:-1.85pt;margin-top:16.4pt;width:457.2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" strokeweight="2.25pt"/>
          </w:pict>
        </mc:Fallback>
      </mc:AlternateContent>
    </w:r>
    <w:r>
      <w:rPr>
        <w:lang w:eastAsia="ja-JP"/>
      </w:rPr>
      <w:t>Luận văn tốt nghiệp                                                                        GVHD: ThS. Bùi Quốc Bảo</w:t>
    </w:r>
    <w:r>
      <w:rPr>
        <w:lang w:eastAsia="ja-JP"/>
      </w:rPr>
      <w:tab/>
    </w:r>
    <w:r>
      <w:rPr>
        <w:lang w:eastAsia="ja-JP"/>
      </w:rPr>
      <w:tab/>
    </w:r>
    <w:r>
      <w:rPr>
        <w:lang w:eastAsia="ja-JP"/>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D6079"/>
    <w:multiLevelType w:val="hybridMultilevel"/>
    <w:tmpl w:val="0FD01F10"/>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 w15:restartNumberingAfterBreak="0">
    <w:nsid w:val="01AA15A0"/>
    <w:multiLevelType w:val="hybridMultilevel"/>
    <w:tmpl w:val="BE22AA88"/>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 w15:restartNumberingAfterBreak="0">
    <w:nsid w:val="04561124"/>
    <w:multiLevelType w:val="hybridMultilevel"/>
    <w:tmpl w:val="A10CEF7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 w15:restartNumberingAfterBreak="0">
    <w:nsid w:val="04956523"/>
    <w:multiLevelType w:val="hybridMultilevel"/>
    <w:tmpl w:val="894A44A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5647A7B"/>
    <w:multiLevelType w:val="hybridMultilevel"/>
    <w:tmpl w:val="02C20E9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 w15:restartNumberingAfterBreak="0">
    <w:nsid w:val="05AC34D0"/>
    <w:multiLevelType w:val="hybridMultilevel"/>
    <w:tmpl w:val="20AA7EF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6" w15:restartNumberingAfterBreak="0">
    <w:nsid w:val="06DA156F"/>
    <w:multiLevelType w:val="hybridMultilevel"/>
    <w:tmpl w:val="EA1AA69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7085E56"/>
    <w:multiLevelType w:val="hybridMultilevel"/>
    <w:tmpl w:val="8D906C2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8" w15:restartNumberingAfterBreak="0">
    <w:nsid w:val="0A520E4C"/>
    <w:multiLevelType w:val="hybridMultilevel"/>
    <w:tmpl w:val="4846146A"/>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9" w15:restartNumberingAfterBreak="0">
    <w:nsid w:val="0CB36A15"/>
    <w:multiLevelType w:val="hybridMultilevel"/>
    <w:tmpl w:val="F4AAE5F2"/>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0" w15:restartNumberingAfterBreak="0">
    <w:nsid w:val="12226105"/>
    <w:multiLevelType w:val="hybridMultilevel"/>
    <w:tmpl w:val="7AE2B68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1" w15:restartNumberingAfterBreak="0">
    <w:nsid w:val="132367A7"/>
    <w:multiLevelType w:val="hybridMultilevel"/>
    <w:tmpl w:val="96BE8DD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2" w15:restartNumberingAfterBreak="0">
    <w:nsid w:val="157C6D84"/>
    <w:multiLevelType w:val="hybridMultilevel"/>
    <w:tmpl w:val="6F6293B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3" w15:restartNumberingAfterBreak="0">
    <w:nsid w:val="162827E8"/>
    <w:multiLevelType w:val="hybridMultilevel"/>
    <w:tmpl w:val="2EBA02B0"/>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4" w15:restartNumberingAfterBreak="0">
    <w:nsid w:val="1756776B"/>
    <w:multiLevelType w:val="hybridMultilevel"/>
    <w:tmpl w:val="1074987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5" w15:restartNumberingAfterBreak="0">
    <w:nsid w:val="179C76BC"/>
    <w:multiLevelType w:val="hybridMultilevel"/>
    <w:tmpl w:val="AF4A3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E277A1"/>
    <w:multiLevelType w:val="hybridMultilevel"/>
    <w:tmpl w:val="4F422CD4"/>
    <w:lvl w:ilvl="0" w:tplc="28386C10">
      <w:start w:val="1"/>
      <w:numFmt w:val="decimal"/>
      <w:lvlText w:val="%1."/>
      <w:lvlJc w:val="left"/>
      <w:pPr>
        <w:ind w:left="1080" w:hanging="360"/>
      </w:pPr>
      <w:rPr>
        <w:rFonts w:hint="default"/>
        <w:b w:val="0"/>
        <w:color w:val="auto"/>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7" w15:restartNumberingAfterBreak="0">
    <w:nsid w:val="1CF634A1"/>
    <w:multiLevelType w:val="hybridMultilevel"/>
    <w:tmpl w:val="75C2167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8" w15:restartNumberingAfterBreak="0">
    <w:nsid w:val="1D253A12"/>
    <w:multiLevelType w:val="hybridMultilevel"/>
    <w:tmpl w:val="ED8A76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F704AC6"/>
    <w:multiLevelType w:val="hybridMultilevel"/>
    <w:tmpl w:val="A44A3D5A"/>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0" w15:restartNumberingAfterBreak="0">
    <w:nsid w:val="228175A4"/>
    <w:multiLevelType w:val="hybridMultilevel"/>
    <w:tmpl w:val="3F502BD0"/>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1" w15:restartNumberingAfterBreak="0">
    <w:nsid w:val="22D21814"/>
    <w:multiLevelType w:val="multilevel"/>
    <w:tmpl w:val="B8E26288"/>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3FD53BB"/>
    <w:multiLevelType w:val="hybridMultilevel"/>
    <w:tmpl w:val="6854DD9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3" w15:restartNumberingAfterBreak="0">
    <w:nsid w:val="2B6C0CB6"/>
    <w:multiLevelType w:val="multilevel"/>
    <w:tmpl w:val="7102FD3A"/>
    <w:lvl w:ilvl="0">
      <w:start w:val="1"/>
      <w:numFmt w:val="decimal"/>
      <w:lvlText w:val="%1."/>
      <w:lvlJc w:val="left"/>
      <w:pPr>
        <w:ind w:left="36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24" w15:restartNumberingAfterBreak="0">
    <w:nsid w:val="2BF35510"/>
    <w:multiLevelType w:val="hybridMultilevel"/>
    <w:tmpl w:val="E3E08AB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5" w15:restartNumberingAfterBreak="0">
    <w:nsid w:val="302B3023"/>
    <w:multiLevelType w:val="hybridMultilevel"/>
    <w:tmpl w:val="358EED8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6" w15:restartNumberingAfterBreak="0">
    <w:nsid w:val="32CB5C43"/>
    <w:multiLevelType w:val="hybridMultilevel"/>
    <w:tmpl w:val="6F521EEE"/>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7" w15:restartNumberingAfterBreak="0">
    <w:nsid w:val="331F583F"/>
    <w:multiLevelType w:val="hybridMultilevel"/>
    <w:tmpl w:val="C4602766"/>
    <w:lvl w:ilvl="0" w:tplc="0409000B">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8" w15:restartNumberingAfterBreak="0">
    <w:nsid w:val="33D36963"/>
    <w:multiLevelType w:val="hybridMultilevel"/>
    <w:tmpl w:val="A43C2B0E"/>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9" w15:restartNumberingAfterBreak="0">
    <w:nsid w:val="34DD3758"/>
    <w:multiLevelType w:val="hybridMultilevel"/>
    <w:tmpl w:val="61C4144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36D410FA"/>
    <w:multiLevelType w:val="hybridMultilevel"/>
    <w:tmpl w:val="49C8D770"/>
    <w:lvl w:ilvl="0" w:tplc="2D601470">
      <w:start w:val="4"/>
      <w:numFmt w:val="bullet"/>
      <w:lvlText w:val=""/>
      <w:lvlJc w:val="left"/>
      <w:pPr>
        <w:ind w:left="720" w:hanging="360"/>
      </w:pPr>
      <w:rPr>
        <w:rFonts w:ascii="Wingdings" w:eastAsiaTheme="minorHAnsi"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392F0E41"/>
    <w:multiLevelType w:val="hybridMultilevel"/>
    <w:tmpl w:val="FD72AE4E"/>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2" w15:restartNumberingAfterBreak="0">
    <w:nsid w:val="39B10567"/>
    <w:multiLevelType w:val="hybridMultilevel"/>
    <w:tmpl w:val="CE96E3F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3" w15:restartNumberingAfterBreak="0">
    <w:nsid w:val="3D581025"/>
    <w:multiLevelType w:val="hybridMultilevel"/>
    <w:tmpl w:val="09FA121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4" w15:restartNumberingAfterBreak="0">
    <w:nsid w:val="3F1C4782"/>
    <w:multiLevelType w:val="hybridMultilevel"/>
    <w:tmpl w:val="08F4D4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46212EE6"/>
    <w:multiLevelType w:val="multilevel"/>
    <w:tmpl w:val="AED0DB68"/>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466E22AF"/>
    <w:multiLevelType w:val="hybridMultilevel"/>
    <w:tmpl w:val="A6B02170"/>
    <w:lvl w:ilvl="0" w:tplc="0409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7" w15:restartNumberingAfterBreak="0">
    <w:nsid w:val="48040F8E"/>
    <w:multiLevelType w:val="hybridMultilevel"/>
    <w:tmpl w:val="B29A507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8" w15:restartNumberingAfterBreak="0">
    <w:nsid w:val="48E77949"/>
    <w:multiLevelType w:val="hybridMultilevel"/>
    <w:tmpl w:val="694C244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9" w15:restartNumberingAfterBreak="0">
    <w:nsid w:val="49D7102A"/>
    <w:multiLevelType w:val="hybridMultilevel"/>
    <w:tmpl w:val="A2EE0CAA"/>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0" w15:restartNumberingAfterBreak="0">
    <w:nsid w:val="4D1E4B49"/>
    <w:multiLevelType w:val="hybridMultilevel"/>
    <w:tmpl w:val="0044988E"/>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1" w15:restartNumberingAfterBreak="0">
    <w:nsid w:val="4FA82C02"/>
    <w:multiLevelType w:val="hybridMultilevel"/>
    <w:tmpl w:val="23D60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1FD295B"/>
    <w:multiLevelType w:val="hybridMultilevel"/>
    <w:tmpl w:val="751AF2C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3" w15:restartNumberingAfterBreak="0">
    <w:nsid w:val="58A877E7"/>
    <w:multiLevelType w:val="hybridMultilevel"/>
    <w:tmpl w:val="523C4A80"/>
    <w:lvl w:ilvl="0" w:tplc="8186919C">
      <w:start w:val="1"/>
      <w:numFmt w:val="bullet"/>
      <w:lvlText w:val=""/>
      <w:lvlJc w:val="left"/>
      <w:pPr>
        <w:ind w:left="780" w:hanging="360"/>
      </w:pPr>
      <w:rPr>
        <w:rFonts w:ascii="Symbol" w:hAnsi="Symbol" w:hint="default"/>
      </w:rPr>
    </w:lvl>
    <w:lvl w:ilvl="1" w:tplc="042A0003" w:tentative="1">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44" w15:restartNumberingAfterBreak="0">
    <w:nsid w:val="5DB702F6"/>
    <w:multiLevelType w:val="hybridMultilevel"/>
    <w:tmpl w:val="8BE8D066"/>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5" w15:restartNumberingAfterBreak="0">
    <w:nsid w:val="61275CBA"/>
    <w:multiLevelType w:val="hybridMultilevel"/>
    <w:tmpl w:val="1BBC4328"/>
    <w:lvl w:ilvl="0" w:tplc="8ED628FC">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9970EBF"/>
    <w:multiLevelType w:val="hybridMultilevel"/>
    <w:tmpl w:val="F3D0041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7" w15:restartNumberingAfterBreak="0">
    <w:nsid w:val="6A453867"/>
    <w:multiLevelType w:val="hybridMultilevel"/>
    <w:tmpl w:val="217AB76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8" w15:restartNumberingAfterBreak="0">
    <w:nsid w:val="6A4C3B84"/>
    <w:multiLevelType w:val="hybridMultilevel"/>
    <w:tmpl w:val="AE00DE48"/>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9" w15:restartNumberingAfterBreak="0">
    <w:nsid w:val="6A9A5B36"/>
    <w:multiLevelType w:val="hybridMultilevel"/>
    <w:tmpl w:val="FA58833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0" w15:restartNumberingAfterBreak="0">
    <w:nsid w:val="6ACD020B"/>
    <w:multiLevelType w:val="hybridMultilevel"/>
    <w:tmpl w:val="0CA0B76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1" w15:restartNumberingAfterBreak="0">
    <w:nsid w:val="6DF64B5C"/>
    <w:multiLevelType w:val="hybridMultilevel"/>
    <w:tmpl w:val="AEC6586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2" w15:restartNumberingAfterBreak="0">
    <w:nsid w:val="6E36634B"/>
    <w:multiLevelType w:val="hybridMultilevel"/>
    <w:tmpl w:val="3B1C26A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3" w15:restartNumberingAfterBreak="0">
    <w:nsid w:val="7485529F"/>
    <w:multiLevelType w:val="hybridMultilevel"/>
    <w:tmpl w:val="E6CCCBF0"/>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4" w15:restartNumberingAfterBreak="0">
    <w:nsid w:val="74A5250A"/>
    <w:multiLevelType w:val="hybridMultilevel"/>
    <w:tmpl w:val="34B8CA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6" w15:restartNumberingAfterBreak="0">
    <w:nsid w:val="7FD2606B"/>
    <w:multiLevelType w:val="hybridMultilevel"/>
    <w:tmpl w:val="65E8CDE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num w:numId="1">
    <w:abstractNumId w:val="55"/>
  </w:num>
  <w:num w:numId="2">
    <w:abstractNumId w:val="23"/>
  </w:num>
  <w:num w:numId="3">
    <w:abstractNumId w:val="45"/>
  </w:num>
  <w:num w:numId="4">
    <w:abstractNumId w:val="17"/>
  </w:num>
  <w:num w:numId="5">
    <w:abstractNumId w:val="2"/>
  </w:num>
  <w:num w:numId="6">
    <w:abstractNumId w:val="8"/>
  </w:num>
  <w:num w:numId="7">
    <w:abstractNumId w:val="22"/>
  </w:num>
  <w:num w:numId="8">
    <w:abstractNumId w:val="50"/>
  </w:num>
  <w:num w:numId="9">
    <w:abstractNumId w:val="47"/>
  </w:num>
  <w:num w:numId="10">
    <w:abstractNumId w:val="18"/>
  </w:num>
  <w:num w:numId="11">
    <w:abstractNumId w:val="34"/>
  </w:num>
  <w:num w:numId="12">
    <w:abstractNumId w:val="41"/>
  </w:num>
  <w:num w:numId="13">
    <w:abstractNumId w:val="3"/>
  </w:num>
  <w:num w:numId="14">
    <w:abstractNumId w:val="15"/>
  </w:num>
  <w:num w:numId="15">
    <w:abstractNumId w:val="6"/>
  </w:num>
  <w:num w:numId="16">
    <w:abstractNumId w:val="0"/>
  </w:num>
  <w:num w:numId="17">
    <w:abstractNumId w:val="20"/>
  </w:num>
  <w:num w:numId="18">
    <w:abstractNumId w:val="24"/>
  </w:num>
  <w:num w:numId="19">
    <w:abstractNumId w:val="31"/>
  </w:num>
  <w:num w:numId="20">
    <w:abstractNumId w:val="48"/>
  </w:num>
  <w:num w:numId="21">
    <w:abstractNumId w:val="25"/>
  </w:num>
  <w:num w:numId="22">
    <w:abstractNumId w:val="9"/>
  </w:num>
  <w:num w:numId="23">
    <w:abstractNumId w:val="10"/>
  </w:num>
  <w:num w:numId="24">
    <w:abstractNumId w:val="13"/>
  </w:num>
  <w:num w:numId="25">
    <w:abstractNumId w:val="51"/>
  </w:num>
  <w:num w:numId="26">
    <w:abstractNumId w:val="32"/>
  </w:num>
  <w:num w:numId="27">
    <w:abstractNumId w:val="49"/>
  </w:num>
  <w:num w:numId="28">
    <w:abstractNumId w:val="28"/>
  </w:num>
  <w:num w:numId="29">
    <w:abstractNumId w:val="33"/>
  </w:num>
  <w:num w:numId="30">
    <w:abstractNumId w:val="44"/>
  </w:num>
  <w:num w:numId="31">
    <w:abstractNumId w:val="26"/>
  </w:num>
  <w:num w:numId="32">
    <w:abstractNumId w:val="7"/>
  </w:num>
  <w:num w:numId="33">
    <w:abstractNumId w:val="4"/>
  </w:num>
  <w:num w:numId="34">
    <w:abstractNumId w:val="53"/>
  </w:num>
  <w:num w:numId="35">
    <w:abstractNumId w:val="42"/>
  </w:num>
  <w:num w:numId="36">
    <w:abstractNumId w:val="14"/>
  </w:num>
  <w:num w:numId="37">
    <w:abstractNumId w:val="11"/>
  </w:num>
  <w:num w:numId="38">
    <w:abstractNumId w:val="46"/>
  </w:num>
  <w:num w:numId="39">
    <w:abstractNumId w:val="56"/>
  </w:num>
  <w:num w:numId="40">
    <w:abstractNumId w:val="12"/>
  </w:num>
  <w:num w:numId="41">
    <w:abstractNumId w:val="43"/>
  </w:num>
  <w:num w:numId="42">
    <w:abstractNumId w:val="16"/>
  </w:num>
  <w:num w:numId="43">
    <w:abstractNumId w:val="5"/>
  </w:num>
  <w:num w:numId="44">
    <w:abstractNumId w:val="52"/>
  </w:num>
  <w:num w:numId="45">
    <w:abstractNumId w:val="19"/>
  </w:num>
  <w:num w:numId="46">
    <w:abstractNumId w:val="27"/>
  </w:num>
  <w:num w:numId="47">
    <w:abstractNumId w:val="39"/>
  </w:num>
  <w:num w:numId="48">
    <w:abstractNumId w:val="38"/>
  </w:num>
  <w:num w:numId="49">
    <w:abstractNumId w:val="54"/>
  </w:num>
  <w:num w:numId="50">
    <w:abstractNumId w:val="37"/>
  </w:num>
  <w:num w:numId="51">
    <w:abstractNumId w:val="40"/>
  </w:num>
  <w:num w:numId="52">
    <w:abstractNumId w:val="1"/>
  </w:num>
  <w:num w:numId="53">
    <w:abstractNumId w:val="35"/>
  </w:num>
  <w:num w:numId="54">
    <w:abstractNumId w:val="36"/>
  </w:num>
  <w:num w:numId="55">
    <w:abstractNumId w:val="29"/>
  </w:num>
  <w:num w:numId="56">
    <w:abstractNumId w:val="30"/>
  </w:num>
  <w:num w:numId="57">
    <w:abstractNumId w:val="21"/>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IGABYTE">
    <w15:presenceInfo w15:providerId="Windows Live" w15:userId="eb7d4e67a0888c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ctiveWritingStyle w:appName="MSWord" w:lang="en-US" w:vendorID="64" w:dllVersion="0" w:nlCheck="1" w:checkStyle="1"/>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75A9"/>
    <w:rsid w:val="000007EF"/>
    <w:rsid w:val="00000B42"/>
    <w:rsid w:val="000014D3"/>
    <w:rsid w:val="0000347E"/>
    <w:rsid w:val="0000499F"/>
    <w:rsid w:val="00006EDE"/>
    <w:rsid w:val="0000700E"/>
    <w:rsid w:val="0000731C"/>
    <w:rsid w:val="00007CBF"/>
    <w:rsid w:val="0001036F"/>
    <w:rsid w:val="000104D4"/>
    <w:rsid w:val="00010720"/>
    <w:rsid w:val="0001102B"/>
    <w:rsid w:val="000114C5"/>
    <w:rsid w:val="00011924"/>
    <w:rsid w:val="00011D44"/>
    <w:rsid w:val="000147F6"/>
    <w:rsid w:val="0001525D"/>
    <w:rsid w:val="00016149"/>
    <w:rsid w:val="00016626"/>
    <w:rsid w:val="000173C7"/>
    <w:rsid w:val="00020834"/>
    <w:rsid w:val="00020BE9"/>
    <w:rsid w:val="00020DA6"/>
    <w:rsid w:val="00020FC1"/>
    <w:rsid w:val="000223D6"/>
    <w:rsid w:val="0002242E"/>
    <w:rsid w:val="00022C48"/>
    <w:rsid w:val="00023207"/>
    <w:rsid w:val="000238A6"/>
    <w:rsid w:val="000250FC"/>
    <w:rsid w:val="0002558D"/>
    <w:rsid w:val="00025645"/>
    <w:rsid w:val="00025F1D"/>
    <w:rsid w:val="0002759C"/>
    <w:rsid w:val="00032AE4"/>
    <w:rsid w:val="000343DC"/>
    <w:rsid w:val="00034A19"/>
    <w:rsid w:val="00034D03"/>
    <w:rsid w:val="00040370"/>
    <w:rsid w:val="00040708"/>
    <w:rsid w:val="00047E45"/>
    <w:rsid w:val="00047FA4"/>
    <w:rsid w:val="00052076"/>
    <w:rsid w:val="00053CDA"/>
    <w:rsid w:val="000635B2"/>
    <w:rsid w:val="00064106"/>
    <w:rsid w:val="00065757"/>
    <w:rsid w:val="000657AB"/>
    <w:rsid w:val="000667BB"/>
    <w:rsid w:val="00067452"/>
    <w:rsid w:val="00067D0B"/>
    <w:rsid w:val="00070088"/>
    <w:rsid w:val="00075221"/>
    <w:rsid w:val="00076D75"/>
    <w:rsid w:val="000803D7"/>
    <w:rsid w:val="000826A6"/>
    <w:rsid w:val="00082DF5"/>
    <w:rsid w:val="000831AE"/>
    <w:rsid w:val="00083616"/>
    <w:rsid w:val="0008537B"/>
    <w:rsid w:val="000865A7"/>
    <w:rsid w:val="000877DE"/>
    <w:rsid w:val="0009066A"/>
    <w:rsid w:val="00092822"/>
    <w:rsid w:val="000945E1"/>
    <w:rsid w:val="00096C5C"/>
    <w:rsid w:val="0009751E"/>
    <w:rsid w:val="000A13DA"/>
    <w:rsid w:val="000A18F6"/>
    <w:rsid w:val="000A2C25"/>
    <w:rsid w:val="000A3BA4"/>
    <w:rsid w:val="000A575F"/>
    <w:rsid w:val="000A5E8E"/>
    <w:rsid w:val="000A6FFB"/>
    <w:rsid w:val="000A78DC"/>
    <w:rsid w:val="000B0E8A"/>
    <w:rsid w:val="000B1F53"/>
    <w:rsid w:val="000B44F4"/>
    <w:rsid w:val="000B59A4"/>
    <w:rsid w:val="000B66BE"/>
    <w:rsid w:val="000B7979"/>
    <w:rsid w:val="000B7B28"/>
    <w:rsid w:val="000C0A69"/>
    <w:rsid w:val="000C1E5B"/>
    <w:rsid w:val="000C21E2"/>
    <w:rsid w:val="000C22C8"/>
    <w:rsid w:val="000C2CD1"/>
    <w:rsid w:val="000C5EB8"/>
    <w:rsid w:val="000C5EFE"/>
    <w:rsid w:val="000C6633"/>
    <w:rsid w:val="000D1105"/>
    <w:rsid w:val="000D540C"/>
    <w:rsid w:val="000D5787"/>
    <w:rsid w:val="000D65DB"/>
    <w:rsid w:val="000D72A5"/>
    <w:rsid w:val="000D7D63"/>
    <w:rsid w:val="000E0196"/>
    <w:rsid w:val="000E09C4"/>
    <w:rsid w:val="000E14B6"/>
    <w:rsid w:val="000E2C7B"/>
    <w:rsid w:val="000E38B7"/>
    <w:rsid w:val="000E3EC1"/>
    <w:rsid w:val="000E4CD2"/>
    <w:rsid w:val="000E4FBE"/>
    <w:rsid w:val="000E594B"/>
    <w:rsid w:val="000E5D33"/>
    <w:rsid w:val="000E63C4"/>
    <w:rsid w:val="000E6570"/>
    <w:rsid w:val="000E6EE4"/>
    <w:rsid w:val="000E7763"/>
    <w:rsid w:val="000F15E3"/>
    <w:rsid w:val="000F2337"/>
    <w:rsid w:val="000F2845"/>
    <w:rsid w:val="000F3093"/>
    <w:rsid w:val="000F3508"/>
    <w:rsid w:val="000F3D33"/>
    <w:rsid w:val="000F45E2"/>
    <w:rsid w:val="000F4B03"/>
    <w:rsid w:val="000F4D82"/>
    <w:rsid w:val="000F5D74"/>
    <w:rsid w:val="00101399"/>
    <w:rsid w:val="001014C6"/>
    <w:rsid w:val="001040FE"/>
    <w:rsid w:val="00104528"/>
    <w:rsid w:val="00111A2A"/>
    <w:rsid w:val="001125B9"/>
    <w:rsid w:val="00114073"/>
    <w:rsid w:val="00115FCD"/>
    <w:rsid w:val="00121E47"/>
    <w:rsid w:val="001234E5"/>
    <w:rsid w:val="00124295"/>
    <w:rsid w:val="001245AE"/>
    <w:rsid w:val="001303F2"/>
    <w:rsid w:val="0013130B"/>
    <w:rsid w:val="0013240F"/>
    <w:rsid w:val="0013249B"/>
    <w:rsid w:val="00132A03"/>
    <w:rsid w:val="00132AC9"/>
    <w:rsid w:val="001346B1"/>
    <w:rsid w:val="00137354"/>
    <w:rsid w:val="001406EA"/>
    <w:rsid w:val="00140AA4"/>
    <w:rsid w:val="00142547"/>
    <w:rsid w:val="00144AE5"/>
    <w:rsid w:val="00144CFB"/>
    <w:rsid w:val="00147A78"/>
    <w:rsid w:val="001503D4"/>
    <w:rsid w:val="00150CA2"/>
    <w:rsid w:val="00150F87"/>
    <w:rsid w:val="00151ACC"/>
    <w:rsid w:val="00153471"/>
    <w:rsid w:val="001535D1"/>
    <w:rsid w:val="00156114"/>
    <w:rsid w:val="00156E5E"/>
    <w:rsid w:val="0015797E"/>
    <w:rsid w:val="00157B26"/>
    <w:rsid w:val="0016246D"/>
    <w:rsid w:val="00164060"/>
    <w:rsid w:val="0016429E"/>
    <w:rsid w:val="00170F5C"/>
    <w:rsid w:val="00170FC7"/>
    <w:rsid w:val="00171755"/>
    <w:rsid w:val="00173A3E"/>
    <w:rsid w:val="0017406E"/>
    <w:rsid w:val="00180874"/>
    <w:rsid w:val="00180B77"/>
    <w:rsid w:val="00180EC1"/>
    <w:rsid w:val="00181C88"/>
    <w:rsid w:val="001829A5"/>
    <w:rsid w:val="00184073"/>
    <w:rsid w:val="00192C09"/>
    <w:rsid w:val="00192C94"/>
    <w:rsid w:val="00195560"/>
    <w:rsid w:val="0019635B"/>
    <w:rsid w:val="00196F07"/>
    <w:rsid w:val="00197A1C"/>
    <w:rsid w:val="00197A57"/>
    <w:rsid w:val="001A1158"/>
    <w:rsid w:val="001A3002"/>
    <w:rsid w:val="001A3EC6"/>
    <w:rsid w:val="001A4083"/>
    <w:rsid w:val="001A4F99"/>
    <w:rsid w:val="001A5721"/>
    <w:rsid w:val="001A710A"/>
    <w:rsid w:val="001A7141"/>
    <w:rsid w:val="001B2DB2"/>
    <w:rsid w:val="001B42A2"/>
    <w:rsid w:val="001B438E"/>
    <w:rsid w:val="001B6D85"/>
    <w:rsid w:val="001B7169"/>
    <w:rsid w:val="001C0DE5"/>
    <w:rsid w:val="001C1682"/>
    <w:rsid w:val="001C2337"/>
    <w:rsid w:val="001C6503"/>
    <w:rsid w:val="001D0EC9"/>
    <w:rsid w:val="001D10D8"/>
    <w:rsid w:val="001D13A8"/>
    <w:rsid w:val="001D141D"/>
    <w:rsid w:val="001D2BCD"/>
    <w:rsid w:val="001D5616"/>
    <w:rsid w:val="001D662A"/>
    <w:rsid w:val="001D7274"/>
    <w:rsid w:val="001D7E40"/>
    <w:rsid w:val="001E0EAE"/>
    <w:rsid w:val="001E1E7C"/>
    <w:rsid w:val="001E452B"/>
    <w:rsid w:val="001E73D0"/>
    <w:rsid w:val="001F0A73"/>
    <w:rsid w:val="001F11B8"/>
    <w:rsid w:val="001F2C24"/>
    <w:rsid w:val="001F2D91"/>
    <w:rsid w:val="001F2D99"/>
    <w:rsid w:val="001F53CE"/>
    <w:rsid w:val="001F6774"/>
    <w:rsid w:val="002013E1"/>
    <w:rsid w:val="00202EF7"/>
    <w:rsid w:val="00203F8B"/>
    <w:rsid w:val="00204A8D"/>
    <w:rsid w:val="002065D7"/>
    <w:rsid w:val="0020704F"/>
    <w:rsid w:val="002076AF"/>
    <w:rsid w:val="00207BEC"/>
    <w:rsid w:val="00214719"/>
    <w:rsid w:val="00214D69"/>
    <w:rsid w:val="00216C56"/>
    <w:rsid w:val="00217150"/>
    <w:rsid w:val="00220000"/>
    <w:rsid w:val="002219D3"/>
    <w:rsid w:val="0022257C"/>
    <w:rsid w:val="00224049"/>
    <w:rsid w:val="00227AD5"/>
    <w:rsid w:val="00230144"/>
    <w:rsid w:val="00230313"/>
    <w:rsid w:val="002304CC"/>
    <w:rsid w:val="00230F20"/>
    <w:rsid w:val="00233024"/>
    <w:rsid w:val="00234653"/>
    <w:rsid w:val="002362FF"/>
    <w:rsid w:val="00236357"/>
    <w:rsid w:val="00236884"/>
    <w:rsid w:val="0023730D"/>
    <w:rsid w:val="00243562"/>
    <w:rsid w:val="00244096"/>
    <w:rsid w:val="00245235"/>
    <w:rsid w:val="00246F2F"/>
    <w:rsid w:val="00250260"/>
    <w:rsid w:val="002506D4"/>
    <w:rsid w:val="002515CB"/>
    <w:rsid w:val="0025281F"/>
    <w:rsid w:val="002534EE"/>
    <w:rsid w:val="00254636"/>
    <w:rsid w:val="00254D07"/>
    <w:rsid w:val="0025503B"/>
    <w:rsid w:val="00256734"/>
    <w:rsid w:val="00256ED0"/>
    <w:rsid w:val="002578BC"/>
    <w:rsid w:val="00260985"/>
    <w:rsid w:val="002618C6"/>
    <w:rsid w:val="00261BA0"/>
    <w:rsid w:val="00263A53"/>
    <w:rsid w:val="00264113"/>
    <w:rsid w:val="00264A65"/>
    <w:rsid w:val="00272067"/>
    <w:rsid w:val="00272E26"/>
    <w:rsid w:val="00275003"/>
    <w:rsid w:val="00275235"/>
    <w:rsid w:val="002753CC"/>
    <w:rsid w:val="00276EB0"/>
    <w:rsid w:val="00276F49"/>
    <w:rsid w:val="00277CFC"/>
    <w:rsid w:val="00277D6E"/>
    <w:rsid w:val="002825BF"/>
    <w:rsid w:val="00290685"/>
    <w:rsid w:val="00290FD1"/>
    <w:rsid w:val="002916FF"/>
    <w:rsid w:val="00291745"/>
    <w:rsid w:val="00292C0A"/>
    <w:rsid w:val="00294F4C"/>
    <w:rsid w:val="00296144"/>
    <w:rsid w:val="002A020D"/>
    <w:rsid w:val="002A11C3"/>
    <w:rsid w:val="002A1296"/>
    <w:rsid w:val="002A552C"/>
    <w:rsid w:val="002A60AD"/>
    <w:rsid w:val="002A638B"/>
    <w:rsid w:val="002A663F"/>
    <w:rsid w:val="002A6B16"/>
    <w:rsid w:val="002B02B2"/>
    <w:rsid w:val="002B11A3"/>
    <w:rsid w:val="002B1B19"/>
    <w:rsid w:val="002B289C"/>
    <w:rsid w:val="002B334D"/>
    <w:rsid w:val="002B5C96"/>
    <w:rsid w:val="002B6960"/>
    <w:rsid w:val="002C3227"/>
    <w:rsid w:val="002C33AA"/>
    <w:rsid w:val="002C33D3"/>
    <w:rsid w:val="002C407D"/>
    <w:rsid w:val="002C4E41"/>
    <w:rsid w:val="002C4F39"/>
    <w:rsid w:val="002C642F"/>
    <w:rsid w:val="002C670C"/>
    <w:rsid w:val="002C6795"/>
    <w:rsid w:val="002C71DC"/>
    <w:rsid w:val="002C78F2"/>
    <w:rsid w:val="002D130C"/>
    <w:rsid w:val="002D2275"/>
    <w:rsid w:val="002D40FE"/>
    <w:rsid w:val="002D4823"/>
    <w:rsid w:val="002D57BD"/>
    <w:rsid w:val="002D624D"/>
    <w:rsid w:val="002D6360"/>
    <w:rsid w:val="002D72B9"/>
    <w:rsid w:val="002E1BB9"/>
    <w:rsid w:val="002E1E19"/>
    <w:rsid w:val="002E3A83"/>
    <w:rsid w:val="002E43BB"/>
    <w:rsid w:val="002E679B"/>
    <w:rsid w:val="002E6969"/>
    <w:rsid w:val="002E6F54"/>
    <w:rsid w:val="002E7AEA"/>
    <w:rsid w:val="002F0102"/>
    <w:rsid w:val="002F1135"/>
    <w:rsid w:val="002F182D"/>
    <w:rsid w:val="002F1870"/>
    <w:rsid w:val="002F202A"/>
    <w:rsid w:val="002F20D6"/>
    <w:rsid w:val="002F2C04"/>
    <w:rsid w:val="002F3339"/>
    <w:rsid w:val="002F516D"/>
    <w:rsid w:val="002F5337"/>
    <w:rsid w:val="002F5735"/>
    <w:rsid w:val="002F599A"/>
    <w:rsid w:val="002F63BC"/>
    <w:rsid w:val="002F7084"/>
    <w:rsid w:val="0030045F"/>
    <w:rsid w:val="00300E44"/>
    <w:rsid w:val="0030100F"/>
    <w:rsid w:val="0030135E"/>
    <w:rsid w:val="00303118"/>
    <w:rsid w:val="00303221"/>
    <w:rsid w:val="00305178"/>
    <w:rsid w:val="00306FB3"/>
    <w:rsid w:val="00310D5D"/>
    <w:rsid w:val="00312A49"/>
    <w:rsid w:val="003139C8"/>
    <w:rsid w:val="00313CF3"/>
    <w:rsid w:val="00315199"/>
    <w:rsid w:val="003155F2"/>
    <w:rsid w:val="00316748"/>
    <w:rsid w:val="00316B5F"/>
    <w:rsid w:val="0032048C"/>
    <w:rsid w:val="00321419"/>
    <w:rsid w:val="00321438"/>
    <w:rsid w:val="0032300E"/>
    <w:rsid w:val="0032382D"/>
    <w:rsid w:val="00323F08"/>
    <w:rsid w:val="003252DA"/>
    <w:rsid w:val="003253B9"/>
    <w:rsid w:val="0032706B"/>
    <w:rsid w:val="00331A37"/>
    <w:rsid w:val="00332BD8"/>
    <w:rsid w:val="00333272"/>
    <w:rsid w:val="00333952"/>
    <w:rsid w:val="00333FF0"/>
    <w:rsid w:val="003428AF"/>
    <w:rsid w:val="0034458B"/>
    <w:rsid w:val="0034477C"/>
    <w:rsid w:val="00344B86"/>
    <w:rsid w:val="00344D8D"/>
    <w:rsid w:val="003503B5"/>
    <w:rsid w:val="003515CD"/>
    <w:rsid w:val="00353F4B"/>
    <w:rsid w:val="00354BC2"/>
    <w:rsid w:val="003551C0"/>
    <w:rsid w:val="003607B8"/>
    <w:rsid w:val="00360B64"/>
    <w:rsid w:val="00360CBA"/>
    <w:rsid w:val="00361825"/>
    <w:rsid w:val="003635F9"/>
    <w:rsid w:val="0036397A"/>
    <w:rsid w:val="00364801"/>
    <w:rsid w:val="00370490"/>
    <w:rsid w:val="00370CD6"/>
    <w:rsid w:val="00370D98"/>
    <w:rsid w:val="0037135A"/>
    <w:rsid w:val="003738C4"/>
    <w:rsid w:val="003739DB"/>
    <w:rsid w:val="00373F8D"/>
    <w:rsid w:val="00376662"/>
    <w:rsid w:val="0038336C"/>
    <w:rsid w:val="00383576"/>
    <w:rsid w:val="003847DC"/>
    <w:rsid w:val="00384CAD"/>
    <w:rsid w:val="0038510E"/>
    <w:rsid w:val="003852F1"/>
    <w:rsid w:val="00385BF6"/>
    <w:rsid w:val="00385CB3"/>
    <w:rsid w:val="00385ECB"/>
    <w:rsid w:val="00386134"/>
    <w:rsid w:val="0038744C"/>
    <w:rsid w:val="00387C4C"/>
    <w:rsid w:val="00390D1C"/>
    <w:rsid w:val="003919D7"/>
    <w:rsid w:val="00393B22"/>
    <w:rsid w:val="003949A1"/>
    <w:rsid w:val="00395135"/>
    <w:rsid w:val="003954F2"/>
    <w:rsid w:val="003956D2"/>
    <w:rsid w:val="00395863"/>
    <w:rsid w:val="00396E1C"/>
    <w:rsid w:val="003A1284"/>
    <w:rsid w:val="003A12DF"/>
    <w:rsid w:val="003A13EF"/>
    <w:rsid w:val="003A272E"/>
    <w:rsid w:val="003A3B03"/>
    <w:rsid w:val="003A4548"/>
    <w:rsid w:val="003A632E"/>
    <w:rsid w:val="003A7718"/>
    <w:rsid w:val="003B1178"/>
    <w:rsid w:val="003B28F4"/>
    <w:rsid w:val="003B4F1E"/>
    <w:rsid w:val="003B51FF"/>
    <w:rsid w:val="003B57AB"/>
    <w:rsid w:val="003B63F8"/>
    <w:rsid w:val="003B690C"/>
    <w:rsid w:val="003C0A24"/>
    <w:rsid w:val="003C1532"/>
    <w:rsid w:val="003C3FD6"/>
    <w:rsid w:val="003C4570"/>
    <w:rsid w:val="003C4990"/>
    <w:rsid w:val="003C5A61"/>
    <w:rsid w:val="003C658E"/>
    <w:rsid w:val="003C6B7B"/>
    <w:rsid w:val="003C6C84"/>
    <w:rsid w:val="003C7459"/>
    <w:rsid w:val="003D0126"/>
    <w:rsid w:val="003D07DB"/>
    <w:rsid w:val="003D09E9"/>
    <w:rsid w:val="003D19FA"/>
    <w:rsid w:val="003D2D27"/>
    <w:rsid w:val="003D32F3"/>
    <w:rsid w:val="003D3333"/>
    <w:rsid w:val="003D3537"/>
    <w:rsid w:val="003D3DDE"/>
    <w:rsid w:val="003D4176"/>
    <w:rsid w:val="003D51A0"/>
    <w:rsid w:val="003D67C3"/>
    <w:rsid w:val="003D6D75"/>
    <w:rsid w:val="003E0C65"/>
    <w:rsid w:val="003E28A9"/>
    <w:rsid w:val="003E30E9"/>
    <w:rsid w:val="003F03A8"/>
    <w:rsid w:val="003F29D8"/>
    <w:rsid w:val="003F392A"/>
    <w:rsid w:val="003F4DD6"/>
    <w:rsid w:val="003F4E7E"/>
    <w:rsid w:val="003F60F2"/>
    <w:rsid w:val="003F642A"/>
    <w:rsid w:val="003F6652"/>
    <w:rsid w:val="003F6FCD"/>
    <w:rsid w:val="003F7570"/>
    <w:rsid w:val="00400B52"/>
    <w:rsid w:val="004011A0"/>
    <w:rsid w:val="00401568"/>
    <w:rsid w:val="0040240D"/>
    <w:rsid w:val="0040456D"/>
    <w:rsid w:val="00405031"/>
    <w:rsid w:val="0040533A"/>
    <w:rsid w:val="00406D8D"/>
    <w:rsid w:val="0041137B"/>
    <w:rsid w:val="00411601"/>
    <w:rsid w:val="00411C6A"/>
    <w:rsid w:val="00412102"/>
    <w:rsid w:val="004126CC"/>
    <w:rsid w:val="004134DB"/>
    <w:rsid w:val="0041521C"/>
    <w:rsid w:val="0042109D"/>
    <w:rsid w:val="00423D9F"/>
    <w:rsid w:val="004242A5"/>
    <w:rsid w:val="00424AEE"/>
    <w:rsid w:val="004255F6"/>
    <w:rsid w:val="00426365"/>
    <w:rsid w:val="00434A00"/>
    <w:rsid w:val="00435458"/>
    <w:rsid w:val="00435989"/>
    <w:rsid w:val="00436C34"/>
    <w:rsid w:val="00437256"/>
    <w:rsid w:val="00440187"/>
    <w:rsid w:val="00442486"/>
    <w:rsid w:val="00443BDD"/>
    <w:rsid w:val="004445C7"/>
    <w:rsid w:val="00444800"/>
    <w:rsid w:val="00445333"/>
    <w:rsid w:val="00445BEB"/>
    <w:rsid w:val="00445EA1"/>
    <w:rsid w:val="00453950"/>
    <w:rsid w:val="00454151"/>
    <w:rsid w:val="00456392"/>
    <w:rsid w:val="00457F88"/>
    <w:rsid w:val="0046086A"/>
    <w:rsid w:val="00462D13"/>
    <w:rsid w:val="00464E43"/>
    <w:rsid w:val="00466CFD"/>
    <w:rsid w:val="00466E31"/>
    <w:rsid w:val="0047079A"/>
    <w:rsid w:val="004734FA"/>
    <w:rsid w:val="0047577C"/>
    <w:rsid w:val="00476050"/>
    <w:rsid w:val="004768D9"/>
    <w:rsid w:val="00477741"/>
    <w:rsid w:val="004800D8"/>
    <w:rsid w:val="00483BCA"/>
    <w:rsid w:val="004864C1"/>
    <w:rsid w:val="00490754"/>
    <w:rsid w:val="004908E7"/>
    <w:rsid w:val="00490B43"/>
    <w:rsid w:val="00492B91"/>
    <w:rsid w:val="004938BA"/>
    <w:rsid w:val="00493ADF"/>
    <w:rsid w:val="00493AF8"/>
    <w:rsid w:val="00494056"/>
    <w:rsid w:val="0049546D"/>
    <w:rsid w:val="00495E35"/>
    <w:rsid w:val="004A0B90"/>
    <w:rsid w:val="004A4224"/>
    <w:rsid w:val="004A5440"/>
    <w:rsid w:val="004A6B42"/>
    <w:rsid w:val="004B1617"/>
    <w:rsid w:val="004B2F88"/>
    <w:rsid w:val="004B36C8"/>
    <w:rsid w:val="004B4D9C"/>
    <w:rsid w:val="004B59D9"/>
    <w:rsid w:val="004B75D3"/>
    <w:rsid w:val="004C2703"/>
    <w:rsid w:val="004C2DDD"/>
    <w:rsid w:val="004C30C4"/>
    <w:rsid w:val="004C4F1E"/>
    <w:rsid w:val="004C58D6"/>
    <w:rsid w:val="004C6F14"/>
    <w:rsid w:val="004D1F1A"/>
    <w:rsid w:val="004D37AC"/>
    <w:rsid w:val="004D56C5"/>
    <w:rsid w:val="004D69EA"/>
    <w:rsid w:val="004E05AC"/>
    <w:rsid w:val="004E3E59"/>
    <w:rsid w:val="004E524E"/>
    <w:rsid w:val="004E5E3E"/>
    <w:rsid w:val="004E705C"/>
    <w:rsid w:val="004E774D"/>
    <w:rsid w:val="004F3FEC"/>
    <w:rsid w:val="004F4185"/>
    <w:rsid w:val="004F444A"/>
    <w:rsid w:val="004F5F6C"/>
    <w:rsid w:val="004F68CF"/>
    <w:rsid w:val="004F74A2"/>
    <w:rsid w:val="004F7648"/>
    <w:rsid w:val="00500E67"/>
    <w:rsid w:val="00501581"/>
    <w:rsid w:val="005037D0"/>
    <w:rsid w:val="00504A99"/>
    <w:rsid w:val="00505BD6"/>
    <w:rsid w:val="005060D0"/>
    <w:rsid w:val="0050646A"/>
    <w:rsid w:val="00506748"/>
    <w:rsid w:val="005067F1"/>
    <w:rsid w:val="005100D8"/>
    <w:rsid w:val="00512FC1"/>
    <w:rsid w:val="00516470"/>
    <w:rsid w:val="00516B56"/>
    <w:rsid w:val="00520B33"/>
    <w:rsid w:val="00520D9C"/>
    <w:rsid w:val="005237BA"/>
    <w:rsid w:val="00525CA7"/>
    <w:rsid w:val="00526A37"/>
    <w:rsid w:val="00526E79"/>
    <w:rsid w:val="00532B5B"/>
    <w:rsid w:val="00532F39"/>
    <w:rsid w:val="00534BBE"/>
    <w:rsid w:val="0053510F"/>
    <w:rsid w:val="0053581F"/>
    <w:rsid w:val="00535EC1"/>
    <w:rsid w:val="00536808"/>
    <w:rsid w:val="00536C23"/>
    <w:rsid w:val="00537732"/>
    <w:rsid w:val="00540004"/>
    <w:rsid w:val="00540E06"/>
    <w:rsid w:val="00542D8E"/>
    <w:rsid w:val="00542DE7"/>
    <w:rsid w:val="00542F33"/>
    <w:rsid w:val="00543047"/>
    <w:rsid w:val="0054319A"/>
    <w:rsid w:val="005457BC"/>
    <w:rsid w:val="005465E1"/>
    <w:rsid w:val="00546BCA"/>
    <w:rsid w:val="00547817"/>
    <w:rsid w:val="00550A24"/>
    <w:rsid w:val="005514FE"/>
    <w:rsid w:val="00552CE9"/>
    <w:rsid w:val="0055426B"/>
    <w:rsid w:val="005563B7"/>
    <w:rsid w:val="005569C0"/>
    <w:rsid w:val="005576A3"/>
    <w:rsid w:val="00557FBD"/>
    <w:rsid w:val="005606C2"/>
    <w:rsid w:val="0056134E"/>
    <w:rsid w:val="00563386"/>
    <w:rsid w:val="0056343D"/>
    <w:rsid w:val="00563D6B"/>
    <w:rsid w:val="00564E18"/>
    <w:rsid w:val="00570553"/>
    <w:rsid w:val="0057167B"/>
    <w:rsid w:val="00574ADC"/>
    <w:rsid w:val="00574CBA"/>
    <w:rsid w:val="00575398"/>
    <w:rsid w:val="0057556B"/>
    <w:rsid w:val="00575DAC"/>
    <w:rsid w:val="00576CAB"/>
    <w:rsid w:val="0058056F"/>
    <w:rsid w:val="005805DD"/>
    <w:rsid w:val="00582433"/>
    <w:rsid w:val="00582749"/>
    <w:rsid w:val="00582DCA"/>
    <w:rsid w:val="00582FE5"/>
    <w:rsid w:val="00583C23"/>
    <w:rsid w:val="0058438B"/>
    <w:rsid w:val="00585CBA"/>
    <w:rsid w:val="00586738"/>
    <w:rsid w:val="00586B82"/>
    <w:rsid w:val="00586FCD"/>
    <w:rsid w:val="00587231"/>
    <w:rsid w:val="00591FC6"/>
    <w:rsid w:val="005927A0"/>
    <w:rsid w:val="0059562C"/>
    <w:rsid w:val="0059793A"/>
    <w:rsid w:val="005A0B14"/>
    <w:rsid w:val="005A10FB"/>
    <w:rsid w:val="005A146D"/>
    <w:rsid w:val="005A5D7F"/>
    <w:rsid w:val="005A6D89"/>
    <w:rsid w:val="005B0783"/>
    <w:rsid w:val="005B2BCB"/>
    <w:rsid w:val="005B2F48"/>
    <w:rsid w:val="005B3271"/>
    <w:rsid w:val="005B4153"/>
    <w:rsid w:val="005B5805"/>
    <w:rsid w:val="005C22DE"/>
    <w:rsid w:val="005C3001"/>
    <w:rsid w:val="005C37FC"/>
    <w:rsid w:val="005C4056"/>
    <w:rsid w:val="005C4871"/>
    <w:rsid w:val="005C579B"/>
    <w:rsid w:val="005C5A01"/>
    <w:rsid w:val="005C5F9A"/>
    <w:rsid w:val="005C7560"/>
    <w:rsid w:val="005D0C81"/>
    <w:rsid w:val="005D2BA6"/>
    <w:rsid w:val="005D5F25"/>
    <w:rsid w:val="005E2C17"/>
    <w:rsid w:val="005E69B0"/>
    <w:rsid w:val="005E6D97"/>
    <w:rsid w:val="005F09BA"/>
    <w:rsid w:val="005F14E6"/>
    <w:rsid w:val="005F332B"/>
    <w:rsid w:val="005F4589"/>
    <w:rsid w:val="005F4DF8"/>
    <w:rsid w:val="005F75D4"/>
    <w:rsid w:val="00606B8A"/>
    <w:rsid w:val="00607C9C"/>
    <w:rsid w:val="00611D64"/>
    <w:rsid w:val="00612471"/>
    <w:rsid w:val="00613FF1"/>
    <w:rsid w:val="00614280"/>
    <w:rsid w:val="00614E72"/>
    <w:rsid w:val="00616EDE"/>
    <w:rsid w:val="0062094F"/>
    <w:rsid w:val="00621E81"/>
    <w:rsid w:val="006251D4"/>
    <w:rsid w:val="006317BA"/>
    <w:rsid w:val="00632BF4"/>
    <w:rsid w:val="00633364"/>
    <w:rsid w:val="00634555"/>
    <w:rsid w:val="00634C4C"/>
    <w:rsid w:val="00634E8B"/>
    <w:rsid w:val="00634FEC"/>
    <w:rsid w:val="0064026B"/>
    <w:rsid w:val="00642828"/>
    <w:rsid w:val="006454DD"/>
    <w:rsid w:val="006461E1"/>
    <w:rsid w:val="00646834"/>
    <w:rsid w:val="00647E6C"/>
    <w:rsid w:val="00651410"/>
    <w:rsid w:val="006515E1"/>
    <w:rsid w:val="00651756"/>
    <w:rsid w:val="00653E97"/>
    <w:rsid w:val="00654191"/>
    <w:rsid w:val="00654226"/>
    <w:rsid w:val="00655293"/>
    <w:rsid w:val="00656D8A"/>
    <w:rsid w:val="006625F0"/>
    <w:rsid w:val="006659B7"/>
    <w:rsid w:val="006660BB"/>
    <w:rsid w:val="00667F3A"/>
    <w:rsid w:val="006718E8"/>
    <w:rsid w:val="00672800"/>
    <w:rsid w:val="0067484D"/>
    <w:rsid w:val="00674871"/>
    <w:rsid w:val="0067520D"/>
    <w:rsid w:val="006758D3"/>
    <w:rsid w:val="00680317"/>
    <w:rsid w:val="0068084D"/>
    <w:rsid w:val="00681543"/>
    <w:rsid w:val="00682408"/>
    <w:rsid w:val="00682F09"/>
    <w:rsid w:val="00685CA9"/>
    <w:rsid w:val="00687F8C"/>
    <w:rsid w:val="00693A80"/>
    <w:rsid w:val="0069682B"/>
    <w:rsid w:val="006A0989"/>
    <w:rsid w:val="006A0DE8"/>
    <w:rsid w:val="006A1FC3"/>
    <w:rsid w:val="006A43A0"/>
    <w:rsid w:val="006A5699"/>
    <w:rsid w:val="006A623B"/>
    <w:rsid w:val="006B0877"/>
    <w:rsid w:val="006B0B7A"/>
    <w:rsid w:val="006B1A12"/>
    <w:rsid w:val="006B1C1E"/>
    <w:rsid w:val="006B2904"/>
    <w:rsid w:val="006B3344"/>
    <w:rsid w:val="006B3663"/>
    <w:rsid w:val="006B51EF"/>
    <w:rsid w:val="006B6DA6"/>
    <w:rsid w:val="006C1B8D"/>
    <w:rsid w:val="006C28C1"/>
    <w:rsid w:val="006C50EE"/>
    <w:rsid w:val="006C6841"/>
    <w:rsid w:val="006C698F"/>
    <w:rsid w:val="006D02D5"/>
    <w:rsid w:val="006D1707"/>
    <w:rsid w:val="006D274A"/>
    <w:rsid w:val="006D28DD"/>
    <w:rsid w:val="006D2D38"/>
    <w:rsid w:val="006D33A0"/>
    <w:rsid w:val="006D4240"/>
    <w:rsid w:val="006D60A1"/>
    <w:rsid w:val="006D6D1F"/>
    <w:rsid w:val="006D7E13"/>
    <w:rsid w:val="006E08B0"/>
    <w:rsid w:val="006E09A5"/>
    <w:rsid w:val="006E2BC6"/>
    <w:rsid w:val="006E48B5"/>
    <w:rsid w:val="006E4A22"/>
    <w:rsid w:val="006E572A"/>
    <w:rsid w:val="006E6132"/>
    <w:rsid w:val="006E6381"/>
    <w:rsid w:val="006F16CC"/>
    <w:rsid w:val="006F1D87"/>
    <w:rsid w:val="006F1E91"/>
    <w:rsid w:val="006F26B9"/>
    <w:rsid w:val="006F2809"/>
    <w:rsid w:val="006F2A02"/>
    <w:rsid w:val="006F34EC"/>
    <w:rsid w:val="006F4080"/>
    <w:rsid w:val="006F44FA"/>
    <w:rsid w:val="006F47D6"/>
    <w:rsid w:val="006F4C52"/>
    <w:rsid w:val="006F6092"/>
    <w:rsid w:val="006F6E54"/>
    <w:rsid w:val="006F7453"/>
    <w:rsid w:val="006F7D46"/>
    <w:rsid w:val="0070218C"/>
    <w:rsid w:val="007028D8"/>
    <w:rsid w:val="0070562E"/>
    <w:rsid w:val="007071BE"/>
    <w:rsid w:val="007109DA"/>
    <w:rsid w:val="00710D05"/>
    <w:rsid w:val="007131C6"/>
    <w:rsid w:val="00720C9F"/>
    <w:rsid w:val="007244B5"/>
    <w:rsid w:val="00727F7F"/>
    <w:rsid w:val="00732ADA"/>
    <w:rsid w:val="00732D54"/>
    <w:rsid w:val="00733095"/>
    <w:rsid w:val="00733528"/>
    <w:rsid w:val="0073431A"/>
    <w:rsid w:val="00735D78"/>
    <w:rsid w:val="007360C6"/>
    <w:rsid w:val="007371EC"/>
    <w:rsid w:val="00741222"/>
    <w:rsid w:val="00741266"/>
    <w:rsid w:val="007455C0"/>
    <w:rsid w:val="007467B2"/>
    <w:rsid w:val="0075185F"/>
    <w:rsid w:val="007547BC"/>
    <w:rsid w:val="007554E0"/>
    <w:rsid w:val="0075761A"/>
    <w:rsid w:val="00761DBC"/>
    <w:rsid w:val="00762F04"/>
    <w:rsid w:val="00763C2E"/>
    <w:rsid w:val="00763DC3"/>
    <w:rsid w:val="00763E91"/>
    <w:rsid w:val="00763F55"/>
    <w:rsid w:val="00764422"/>
    <w:rsid w:val="007645C5"/>
    <w:rsid w:val="00764624"/>
    <w:rsid w:val="007667C3"/>
    <w:rsid w:val="00766C49"/>
    <w:rsid w:val="007675B8"/>
    <w:rsid w:val="007706D7"/>
    <w:rsid w:val="00770CFB"/>
    <w:rsid w:val="00770F51"/>
    <w:rsid w:val="00772C30"/>
    <w:rsid w:val="00774344"/>
    <w:rsid w:val="007759C7"/>
    <w:rsid w:val="00777871"/>
    <w:rsid w:val="007779CB"/>
    <w:rsid w:val="0078069B"/>
    <w:rsid w:val="00780B21"/>
    <w:rsid w:val="00780EE9"/>
    <w:rsid w:val="0078472C"/>
    <w:rsid w:val="00784A34"/>
    <w:rsid w:val="00787BE3"/>
    <w:rsid w:val="007929EE"/>
    <w:rsid w:val="007938F6"/>
    <w:rsid w:val="007964E7"/>
    <w:rsid w:val="007A0469"/>
    <w:rsid w:val="007A1B03"/>
    <w:rsid w:val="007A3745"/>
    <w:rsid w:val="007A381B"/>
    <w:rsid w:val="007A4D7C"/>
    <w:rsid w:val="007A5690"/>
    <w:rsid w:val="007A5E3A"/>
    <w:rsid w:val="007A66A5"/>
    <w:rsid w:val="007A6B1F"/>
    <w:rsid w:val="007A7916"/>
    <w:rsid w:val="007A7EE3"/>
    <w:rsid w:val="007B1A3D"/>
    <w:rsid w:val="007B1B7C"/>
    <w:rsid w:val="007B241B"/>
    <w:rsid w:val="007B4C62"/>
    <w:rsid w:val="007B5F14"/>
    <w:rsid w:val="007C5E2D"/>
    <w:rsid w:val="007C7E9A"/>
    <w:rsid w:val="007D03A1"/>
    <w:rsid w:val="007D09E6"/>
    <w:rsid w:val="007D123A"/>
    <w:rsid w:val="007D158F"/>
    <w:rsid w:val="007D2AC0"/>
    <w:rsid w:val="007D4494"/>
    <w:rsid w:val="007D4A18"/>
    <w:rsid w:val="007D4F42"/>
    <w:rsid w:val="007E2761"/>
    <w:rsid w:val="007E29AB"/>
    <w:rsid w:val="007E4EC7"/>
    <w:rsid w:val="007E6499"/>
    <w:rsid w:val="007E7EC4"/>
    <w:rsid w:val="007F15DE"/>
    <w:rsid w:val="007F2C36"/>
    <w:rsid w:val="007F375B"/>
    <w:rsid w:val="007F40C5"/>
    <w:rsid w:val="007F4C3F"/>
    <w:rsid w:val="007F531A"/>
    <w:rsid w:val="00800343"/>
    <w:rsid w:val="008011AA"/>
    <w:rsid w:val="00804AB6"/>
    <w:rsid w:val="00805143"/>
    <w:rsid w:val="00805702"/>
    <w:rsid w:val="0081212A"/>
    <w:rsid w:val="00812BE4"/>
    <w:rsid w:val="00812CF6"/>
    <w:rsid w:val="008134EA"/>
    <w:rsid w:val="00813CFB"/>
    <w:rsid w:val="0081458E"/>
    <w:rsid w:val="00820EBF"/>
    <w:rsid w:val="00821F22"/>
    <w:rsid w:val="00822DCE"/>
    <w:rsid w:val="00823FB4"/>
    <w:rsid w:val="00824B86"/>
    <w:rsid w:val="008253FD"/>
    <w:rsid w:val="0082585A"/>
    <w:rsid w:val="00826359"/>
    <w:rsid w:val="0082658A"/>
    <w:rsid w:val="0083149D"/>
    <w:rsid w:val="0083538F"/>
    <w:rsid w:val="00837876"/>
    <w:rsid w:val="00840303"/>
    <w:rsid w:val="00840CAA"/>
    <w:rsid w:val="008411E5"/>
    <w:rsid w:val="00844CB8"/>
    <w:rsid w:val="00845EB7"/>
    <w:rsid w:val="00846E35"/>
    <w:rsid w:val="00850613"/>
    <w:rsid w:val="00850ED9"/>
    <w:rsid w:val="00851D44"/>
    <w:rsid w:val="00854624"/>
    <w:rsid w:val="008548C7"/>
    <w:rsid w:val="008555E7"/>
    <w:rsid w:val="00857747"/>
    <w:rsid w:val="00857B91"/>
    <w:rsid w:val="008618A3"/>
    <w:rsid w:val="00863F5D"/>
    <w:rsid w:val="00863FA0"/>
    <w:rsid w:val="008653B4"/>
    <w:rsid w:val="00865702"/>
    <w:rsid w:val="0086744F"/>
    <w:rsid w:val="00871BDB"/>
    <w:rsid w:val="008741B9"/>
    <w:rsid w:val="00876506"/>
    <w:rsid w:val="0087660F"/>
    <w:rsid w:val="00876D37"/>
    <w:rsid w:val="00880BB4"/>
    <w:rsid w:val="00881778"/>
    <w:rsid w:val="008829C9"/>
    <w:rsid w:val="00883B66"/>
    <w:rsid w:val="00884AB5"/>
    <w:rsid w:val="00884D30"/>
    <w:rsid w:val="00887465"/>
    <w:rsid w:val="00887DAA"/>
    <w:rsid w:val="008925EE"/>
    <w:rsid w:val="008935AA"/>
    <w:rsid w:val="00894610"/>
    <w:rsid w:val="00895CED"/>
    <w:rsid w:val="00895FCE"/>
    <w:rsid w:val="00896533"/>
    <w:rsid w:val="00897662"/>
    <w:rsid w:val="008A10D5"/>
    <w:rsid w:val="008A16DB"/>
    <w:rsid w:val="008A3A91"/>
    <w:rsid w:val="008A48F2"/>
    <w:rsid w:val="008A71A9"/>
    <w:rsid w:val="008A7B13"/>
    <w:rsid w:val="008B1524"/>
    <w:rsid w:val="008B6872"/>
    <w:rsid w:val="008C111E"/>
    <w:rsid w:val="008C21E0"/>
    <w:rsid w:val="008C2E4C"/>
    <w:rsid w:val="008C3699"/>
    <w:rsid w:val="008C3B62"/>
    <w:rsid w:val="008C3CFC"/>
    <w:rsid w:val="008C3E01"/>
    <w:rsid w:val="008C4763"/>
    <w:rsid w:val="008C67F6"/>
    <w:rsid w:val="008C6A1C"/>
    <w:rsid w:val="008C774F"/>
    <w:rsid w:val="008D06EA"/>
    <w:rsid w:val="008D16CC"/>
    <w:rsid w:val="008D1F9A"/>
    <w:rsid w:val="008D4317"/>
    <w:rsid w:val="008D4B28"/>
    <w:rsid w:val="008D5FC6"/>
    <w:rsid w:val="008D66A7"/>
    <w:rsid w:val="008D7100"/>
    <w:rsid w:val="008E086B"/>
    <w:rsid w:val="008E0D6E"/>
    <w:rsid w:val="008E189A"/>
    <w:rsid w:val="008E23F8"/>
    <w:rsid w:val="008E481C"/>
    <w:rsid w:val="008E7EA4"/>
    <w:rsid w:val="008F19C1"/>
    <w:rsid w:val="008F2454"/>
    <w:rsid w:val="008F2725"/>
    <w:rsid w:val="008F274A"/>
    <w:rsid w:val="008F65D3"/>
    <w:rsid w:val="008F6EE7"/>
    <w:rsid w:val="008F7F48"/>
    <w:rsid w:val="009027DC"/>
    <w:rsid w:val="0090552D"/>
    <w:rsid w:val="00910727"/>
    <w:rsid w:val="0091164C"/>
    <w:rsid w:val="00911683"/>
    <w:rsid w:val="009118FD"/>
    <w:rsid w:val="009146BC"/>
    <w:rsid w:val="00916009"/>
    <w:rsid w:val="00917AA9"/>
    <w:rsid w:val="0092118F"/>
    <w:rsid w:val="00922234"/>
    <w:rsid w:val="009244DF"/>
    <w:rsid w:val="0092512C"/>
    <w:rsid w:val="00927FE1"/>
    <w:rsid w:val="00930C99"/>
    <w:rsid w:val="009332B6"/>
    <w:rsid w:val="00934758"/>
    <w:rsid w:val="00935BEA"/>
    <w:rsid w:val="00940D10"/>
    <w:rsid w:val="0094273F"/>
    <w:rsid w:val="009440AD"/>
    <w:rsid w:val="00945EA4"/>
    <w:rsid w:val="00945F39"/>
    <w:rsid w:val="00946774"/>
    <w:rsid w:val="009471B2"/>
    <w:rsid w:val="009477B5"/>
    <w:rsid w:val="009510EB"/>
    <w:rsid w:val="00953C08"/>
    <w:rsid w:val="0095439A"/>
    <w:rsid w:val="0095525A"/>
    <w:rsid w:val="0095632A"/>
    <w:rsid w:val="00956D48"/>
    <w:rsid w:val="00960CCB"/>
    <w:rsid w:val="00961687"/>
    <w:rsid w:val="00962C04"/>
    <w:rsid w:val="009639AE"/>
    <w:rsid w:val="009644F7"/>
    <w:rsid w:val="009647C5"/>
    <w:rsid w:val="009651F8"/>
    <w:rsid w:val="00967F37"/>
    <w:rsid w:val="0097089E"/>
    <w:rsid w:val="00971690"/>
    <w:rsid w:val="00971C09"/>
    <w:rsid w:val="00971C5A"/>
    <w:rsid w:val="00972B99"/>
    <w:rsid w:val="00973928"/>
    <w:rsid w:val="00973C9A"/>
    <w:rsid w:val="00975664"/>
    <w:rsid w:val="0097687F"/>
    <w:rsid w:val="00983785"/>
    <w:rsid w:val="00985ED3"/>
    <w:rsid w:val="00990DB4"/>
    <w:rsid w:val="00992F41"/>
    <w:rsid w:val="009931CD"/>
    <w:rsid w:val="0099379D"/>
    <w:rsid w:val="00993ECD"/>
    <w:rsid w:val="00993EDE"/>
    <w:rsid w:val="00994089"/>
    <w:rsid w:val="0099535E"/>
    <w:rsid w:val="0099565B"/>
    <w:rsid w:val="00995EBD"/>
    <w:rsid w:val="00997565"/>
    <w:rsid w:val="009976C9"/>
    <w:rsid w:val="009977D6"/>
    <w:rsid w:val="009A0E8F"/>
    <w:rsid w:val="009A3E90"/>
    <w:rsid w:val="009A4C85"/>
    <w:rsid w:val="009A5043"/>
    <w:rsid w:val="009A59FB"/>
    <w:rsid w:val="009A62F6"/>
    <w:rsid w:val="009A6ADD"/>
    <w:rsid w:val="009B2494"/>
    <w:rsid w:val="009B4AE5"/>
    <w:rsid w:val="009B67C9"/>
    <w:rsid w:val="009C2CBD"/>
    <w:rsid w:val="009C342A"/>
    <w:rsid w:val="009C3AB8"/>
    <w:rsid w:val="009C5EC1"/>
    <w:rsid w:val="009D007B"/>
    <w:rsid w:val="009D2D0A"/>
    <w:rsid w:val="009D4236"/>
    <w:rsid w:val="009D56AD"/>
    <w:rsid w:val="009D7433"/>
    <w:rsid w:val="009E2EF8"/>
    <w:rsid w:val="009E3ABD"/>
    <w:rsid w:val="009E4D83"/>
    <w:rsid w:val="009E677D"/>
    <w:rsid w:val="009E6870"/>
    <w:rsid w:val="009E76BB"/>
    <w:rsid w:val="009F2E01"/>
    <w:rsid w:val="009F4CBF"/>
    <w:rsid w:val="009F6A8A"/>
    <w:rsid w:val="009F6C69"/>
    <w:rsid w:val="009F6ECF"/>
    <w:rsid w:val="009F7AA1"/>
    <w:rsid w:val="00A004C8"/>
    <w:rsid w:val="00A00F81"/>
    <w:rsid w:val="00A01113"/>
    <w:rsid w:val="00A01784"/>
    <w:rsid w:val="00A02610"/>
    <w:rsid w:val="00A02A6A"/>
    <w:rsid w:val="00A03E06"/>
    <w:rsid w:val="00A05AF4"/>
    <w:rsid w:val="00A060D1"/>
    <w:rsid w:val="00A06803"/>
    <w:rsid w:val="00A06D27"/>
    <w:rsid w:val="00A10F67"/>
    <w:rsid w:val="00A1170D"/>
    <w:rsid w:val="00A139FC"/>
    <w:rsid w:val="00A1459C"/>
    <w:rsid w:val="00A17AAF"/>
    <w:rsid w:val="00A215DF"/>
    <w:rsid w:val="00A233A5"/>
    <w:rsid w:val="00A25976"/>
    <w:rsid w:val="00A26036"/>
    <w:rsid w:val="00A30757"/>
    <w:rsid w:val="00A32580"/>
    <w:rsid w:val="00A375F7"/>
    <w:rsid w:val="00A409E7"/>
    <w:rsid w:val="00A41CC5"/>
    <w:rsid w:val="00A42538"/>
    <w:rsid w:val="00A4316E"/>
    <w:rsid w:val="00A45026"/>
    <w:rsid w:val="00A4595B"/>
    <w:rsid w:val="00A460BA"/>
    <w:rsid w:val="00A4724B"/>
    <w:rsid w:val="00A5026D"/>
    <w:rsid w:val="00A505B1"/>
    <w:rsid w:val="00A5232B"/>
    <w:rsid w:val="00A55478"/>
    <w:rsid w:val="00A55B69"/>
    <w:rsid w:val="00A564AB"/>
    <w:rsid w:val="00A5684E"/>
    <w:rsid w:val="00A60A2A"/>
    <w:rsid w:val="00A60F57"/>
    <w:rsid w:val="00A612E1"/>
    <w:rsid w:val="00A6267C"/>
    <w:rsid w:val="00A63131"/>
    <w:rsid w:val="00A65011"/>
    <w:rsid w:val="00A722C4"/>
    <w:rsid w:val="00A73AF6"/>
    <w:rsid w:val="00A7432C"/>
    <w:rsid w:val="00A74604"/>
    <w:rsid w:val="00A77293"/>
    <w:rsid w:val="00A77CA6"/>
    <w:rsid w:val="00A806DA"/>
    <w:rsid w:val="00A808AA"/>
    <w:rsid w:val="00A80CD7"/>
    <w:rsid w:val="00A81E00"/>
    <w:rsid w:val="00A82272"/>
    <w:rsid w:val="00A82DAA"/>
    <w:rsid w:val="00A83492"/>
    <w:rsid w:val="00A84024"/>
    <w:rsid w:val="00A847A2"/>
    <w:rsid w:val="00A8544A"/>
    <w:rsid w:val="00A87632"/>
    <w:rsid w:val="00A87D04"/>
    <w:rsid w:val="00A93BFA"/>
    <w:rsid w:val="00A96006"/>
    <w:rsid w:val="00A966C0"/>
    <w:rsid w:val="00AA0D23"/>
    <w:rsid w:val="00AA199C"/>
    <w:rsid w:val="00AA1B40"/>
    <w:rsid w:val="00AA1CBE"/>
    <w:rsid w:val="00AA56E3"/>
    <w:rsid w:val="00AA5C78"/>
    <w:rsid w:val="00AA6F3E"/>
    <w:rsid w:val="00AB08BA"/>
    <w:rsid w:val="00AB3D5D"/>
    <w:rsid w:val="00AB4B85"/>
    <w:rsid w:val="00AB5B1F"/>
    <w:rsid w:val="00AB630F"/>
    <w:rsid w:val="00AB6F5E"/>
    <w:rsid w:val="00AB70B4"/>
    <w:rsid w:val="00AB729A"/>
    <w:rsid w:val="00AB7D4A"/>
    <w:rsid w:val="00AC0C33"/>
    <w:rsid w:val="00AC35CA"/>
    <w:rsid w:val="00AC3BCD"/>
    <w:rsid w:val="00AC4ACD"/>
    <w:rsid w:val="00AC5CAA"/>
    <w:rsid w:val="00AC6DE7"/>
    <w:rsid w:val="00AD1644"/>
    <w:rsid w:val="00AD4C4F"/>
    <w:rsid w:val="00AD5633"/>
    <w:rsid w:val="00AD5B48"/>
    <w:rsid w:val="00AD5EBE"/>
    <w:rsid w:val="00AD5F5B"/>
    <w:rsid w:val="00AD67DC"/>
    <w:rsid w:val="00AD6E1E"/>
    <w:rsid w:val="00AD74BD"/>
    <w:rsid w:val="00AE0009"/>
    <w:rsid w:val="00AE27BA"/>
    <w:rsid w:val="00AE2B92"/>
    <w:rsid w:val="00AE44EB"/>
    <w:rsid w:val="00AE5E06"/>
    <w:rsid w:val="00AF1FB2"/>
    <w:rsid w:val="00AF2DB8"/>
    <w:rsid w:val="00AF3731"/>
    <w:rsid w:val="00AF37B6"/>
    <w:rsid w:val="00AF3804"/>
    <w:rsid w:val="00AF4284"/>
    <w:rsid w:val="00AF492F"/>
    <w:rsid w:val="00AF691A"/>
    <w:rsid w:val="00AF760F"/>
    <w:rsid w:val="00B02CD0"/>
    <w:rsid w:val="00B02D72"/>
    <w:rsid w:val="00B04050"/>
    <w:rsid w:val="00B0429D"/>
    <w:rsid w:val="00B0460E"/>
    <w:rsid w:val="00B065AD"/>
    <w:rsid w:val="00B06BF3"/>
    <w:rsid w:val="00B076B3"/>
    <w:rsid w:val="00B11C8A"/>
    <w:rsid w:val="00B12EF3"/>
    <w:rsid w:val="00B13C47"/>
    <w:rsid w:val="00B1507B"/>
    <w:rsid w:val="00B153A1"/>
    <w:rsid w:val="00B1735D"/>
    <w:rsid w:val="00B175FE"/>
    <w:rsid w:val="00B17A5F"/>
    <w:rsid w:val="00B21567"/>
    <w:rsid w:val="00B25D99"/>
    <w:rsid w:val="00B26107"/>
    <w:rsid w:val="00B309AF"/>
    <w:rsid w:val="00B3225B"/>
    <w:rsid w:val="00B326A8"/>
    <w:rsid w:val="00B341AF"/>
    <w:rsid w:val="00B348F6"/>
    <w:rsid w:val="00B350CB"/>
    <w:rsid w:val="00B35A84"/>
    <w:rsid w:val="00B368A0"/>
    <w:rsid w:val="00B373E5"/>
    <w:rsid w:val="00B40982"/>
    <w:rsid w:val="00B439AB"/>
    <w:rsid w:val="00B43E6F"/>
    <w:rsid w:val="00B44DED"/>
    <w:rsid w:val="00B45A85"/>
    <w:rsid w:val="00B53C39"/>
    <w:rsid w:val="00B53DE3"/>
    <w:rsid w:val="00B55DDA"/>
    <w:rsid w:val="00B563DD"/>
    <w:rsid w:val="00B61294"/>
    <w:rsid w:val="00B61647"/>
    <w:rsid w:val="00B63C0E"/>
    <w:rsid w:val="00B63D30"/>
    <w:rsid w:val="00B64565"/>
    <w:rsid w:val="00B655C2"/>
    <w:rsid w:val="00B668E6"/>
    <w:rsid w:val="00B67407"/>
    <w:rsid w:val="00B71695"/>
    <w:rsid w:val="00B7350E"/>
    <w:rsid w:val="00B748DA"/>
    <w:rsid w:val="00B74E49"/>
    <w:rsid w:val="00B7525A"/>
    <w:rsid w:val="00B765B5"/>
    <w:rsid w:val="00B771E2"/>
    <w:rsid w:val="00B772AA"/>
    <w:rsid w:val="00B82461"/>
    <w:rsid w:val="00B84777"/>
    <w:rsid w:val="00B84B89"/>
    <w:rsid w:val="00B87478"/>
    <w:rsid w:val="00B87B86"/>
    <w:rsid w:val="00B9054E"/>
    <w:rsid w:val="00B90C2D"/>
    <w:rsid w:val="00B9131C"/>
    <w:rsid w:val="00B93F8D"/>
    <w:rsid w:val="00B951BD"/>
    <w:rsid w:val="00B95E4C"/>
    <w:rsid w:val="00BA04AD"/>
    <w:rsid w:val="00BA0C8A"/>
    <w:rsid w:val="00BA5991"/>
    <w:rsid w:val="00BA5B93"/>
    <w:rsid w:val="00BA6E85"/>
    <w:rsid w:val="00BA6EC3"/>
    <w:rsid w:val="00BB3904"/>
    <w:rsid w:val="00BB4DC6"/>
    <w:rsid w:val="00BB5644"/>
    <w:rsid w:val="00BB63B0"/>
    <w:rsid w:val="00BB6D78"/>
    <w:rsid w:val="00BB7A30"/>
    <w:rsid w:val="00BC039F"/>
    <w:rsid w:val="00BC31E6"/>
    <w:rsid w:val="00BC32AB"/>
    <w:rsid w:val="00BC3F11"/>
    <w:rsid w:val="00BC4342"/>
    <w:rsid w:val="00BC6F69"/>
    <w:rsid w:val="00BD021E"/>
    <w:rsid w:val="00BD2596"/>
    <w:rsid w:val="00BD325F"/>
    <w:rsid w:val="00BD4797"/>
    <w:rsid w:val="00BD5982"/>
    <w:rsid w:val="00BE0C67"/>
    <w:rsid w:val="00BE2ED9"/>
    <w:rsid w:val="00BE47AF"/>
    <w:rsid w:val="00BE5AB8"/>
    <w:rsid w:val="00BE6E8A"/>
    <w:rsid w:val="00BE7F60"/>
    <w:rsid w:val="00BF3048"/>
    <w:rsid w:val="00BF4915"/>
    <w:rsid w:val="00BF69CB"/>
    <w:rsid w:val="00BF7CDD"/>
    <w:rsid w:val="00C024F1"/>
    <w:rsid w:val="00C04891"/>
    <w:rsid w:val="00C07655"/>
    <w:rsid w:val="00C07905"/>
    <w:rsid w:val="00C07CF0"/>
    <w:rsid w:val="00C10A7B"/>
    <w:rsid w:val="00C1153F"/>
    <w:rsid w:val="00C12A67"/>
    <w:rsid w:val="00C167E3"/>
    <w:rsid w:val="00C17886"/>
    <w:rsid w:val="00C20671"/>
    <w:rsid w:val="00C20A9A"/>
    <w:rsid w:val="00C27843"/>
    <w:rsid w:val="00C30A29"/>
    <w:rsid w:val="00C33DEC"/>
    <w:rsid w:val="00C34892"/>
    <w:rsid w:val="00C37C13"/>
    <w:rsid w:val="00C41BA2"/>
    <w:rsid w:val="00C42105"/>
    <w:rsid w:val="00C4275C"/>
    <w:rsid w:val="00C434B1"/>
    <w:rsid w:val="00C440C7"/>
    <w:rsid w:val="00C443E7"/>
    <w:rsid w:val="00C44BD1"/>
    <w:rsid w:val="00C44FC9"/>
    <w:rsid w:val="00C45305"/>
    <w:rsid w:val="00C4781B"/>
    <w:rsid w:val="00C502DB"/>
    <w:rsid w:val="00C516E7"/>
    <w:rsid w:val="00C52269"/>
    <w:rsid w:val="00C53DD6"/>
    <w:rsid w:val="00C542EB"/>
    <w:rsid w:val="00C60BDE"/>
    <w:rsid w:val="00C60DFF"/>
    <w:rsid w:val="00C6149C"/>
    <w:rsid w:val="00C61B31"/>
    <w:rsid w:val="00C655F5"/>
    <w:rsid w:val="00C6634D"/>
    <w:rsid w:val="00C67716"/>
    <w:rsid w:val="00C711F3"/>
    <w:rsid w:val="00C72AE9"/>
    <w:rsid w:val="00C75D5C"/>
    <w:rsid w:val="00C77830"/>
    <w:rsid w:val="00C8159A"/>
    <w:rsid w:val="00C84765"/>
    <w:rsid w:val="00C8567C"/>
    <w:rsid w:val="00C86287"/>
    <w:rsid w:val="00C862D3"/>
    <w:rsid w:val="00C90810"/>
    <w:rsid w:val="00C91867"/>
    <w:rsid w:val="00C927DE"/>
    <w:rsid w:val="00C9360F"/>
    <w:rsid w:val="00C936FA"/>
    <w:rsid w:val="00C94110"/>
    <w:rsid w:val="00C947E8"/>
    <w:rsid w:val="00C972E8"/>
    <w:rsid w:val="00C97C17"/>
    <w:rsid w:val="00CA1D61"/>
    <w:rsid w:val="00CA217E"/>
    <w:rsid w:val="00CA2BAD"/>
    <w:rsid w:val="00CA3E76"/>
    <w:rsid w:val="00CA4A99"/>
    <w:rsid w:val="00CA5867"/>
    <w:rsid w:val="00CA78BF"/>
    <w:rsid w:val="00CA7A98"/>
    <w:rsid w:val="00CA7BE2"/>
    <w:rsid w:val="00CB10AC"/>
    <w:rsid w:val="00CB3493"/>
    <w:rsid w:val="00CB43F0"/>
    <w:rsid w:val="00CB65AB"/>
    <w:rsid w:val="00CC3147"/>
    <w:rsid w:val="00CC5C3F"/>
    <w:rsid w:val="00CC662D"/>
    <w:rsid w:val="00CD06D0"/>
    <w:rsid w:val="00CD17FA"/>
    <w:rsid w:val="00CD1898"/>
    <w:rsid w:val="00CD49C1"/>
    <w:rsid w:val="00CD4D4C"/>
    <w:rsid w:val="00CD5743"/>
    <w:rsid w:val="00CD6DA4"/>
    <w:rsid w:val="00CE0FB8"/>
    <w:rsid w:val="00CE2E6A"/>
    <w:rsid w:val="00CE3C65"/>
    <w:rsid w:val="00CE5704"/>
    <w:rsid w:val="00CE5BFA"/>
    <w:rsid w:val="00CF15CD"/>
    <w:rsid w:val="00CF32BF"/>
    <w:rsid w:val="00CF6952"/>
    <w:rsid w:val="00D014F1"/>
    <w:rsid w:val="00D01A31"/>
    <w:rsid w:val="00D02BAD"/>
    <w:rsid w:val="00D038DC"/>
    <w:rsid w:val="00D044E0"/>
    <w:rsid w:val="00D05B61"/>
    <w:rsid w:val="00D06681"/>
    <w:rsid w:val="00D07F15"/>
    <w:rsid w:val="00D15F11"/>
    <w:rsid w:val="00D165F5"/>
    <w:rsid w:val="00D16D89"/>
    <w:rsid w:val="00D17213"/>
    <w:rsid w:val="00D2259D"/>
    <w:rsid w:val="00D234EC"/>
    <w:rsid w:val="00D23EC2"/>
    <w:rsid w:val="00D24203"/>
    <w:rsid w:val="00D242BA"/>
    <w:rsid w:val="00D25B27"/>
    <w:rsid w:val="00D27126"/>
    <w:rsid w:val="00D305FD"/>
    <w:rsid w:val="00D30662"/>
    <w:rsid w:val="00D31B63"/>
    <w:rsid w:val="00D32AB5"/>
    <w:rsid w:val="00D32AD6"/>
    <w:rsid w:val="00D34058"/>
    <w:rsid w:val="00D3408D"/>
    <w:rsid w:val="00D36033"/>
    <w:rsid w:val="00D41C0A"/>
    <w:rsid w:val="00D4223F"/>
    <w:rsid w:val="00D42B15"/>
    <w:rsid w:val="00D42C2F"/>
    <w:rsid w:val="00D43C3C"/>
    <w:rsid w:val="00D4510D"/>
    <w:rsid w:val="00D503D6"/>
    <w:rsid w:val="00D50B85"/>
    <w:rsid w:val="00D51DC2"/>
    <w:rsid w:val="00D54C2B"/>
    <w:rsid w:val="00D553EA"/>
    <w:rsid w:val="00D56917"/>
    <w:rsid w:val="00D56BE4"/>
    <w:rsid w:val="00D60146"/>
    <w:rsid w:val="00D62685"/>
    <w:rsid w:val="00D63734"/>
    <w:rsid w:val="00D63CE2"/>
    <w:rsid w:val="00D6786E"/>
    <w:rsid w:val="00D71630"/>
    <w:rsid w:val="00D726FB"/>
    <w:rsid w:val="00D728DF"/>
    <w:rsid w:val="00D72B86"/>
    <w:rsid w:val="00D73F06"/>
    <w:rsid w:val="00D75190"/>
    <w:rsid w:val="00D76C8C"/>
    <w:rsid w:val="00D77925"/>
    <w:rsid w:val="00D77951"/>
    <w:rsid w:val="00D80157"/>
    <w:rsid w:val="00D8209E"/>
    <w:rsid w:val="00D82822"/>
    <w:rsid w:val="00D82A67"/>
    <w:rsid w:val="00D83001"/>
    <w:rsid w:val="00D83B47"/>
    <w:rsid w:val="00D84199"/>
    <w:rsid w:val="00D84A9F"/>
    <w:rsid w:val="00D84B55"/>
    <w:rsid w:val="00D87318"/>
    <w:rsid w:val="00D90D7F"/>
    <w:rsid w:val="00D91117"/>
    <w:rsid w:val="00D9129B"/>
    <w:rsid w:val="00D93A8F"/>
    <w:rsid w:val="00D94E80"/>
    <w:rsid w:val="00D95506"/>
    <w:rsid w:val="00D9605F"/>
    <w:rsid w:val="00D97E87"/>
    <w:rsid w:val="00DA03D4"/>
    <w:rsid w:val="00DA1921"/>
    <w:rsid w:val="00DA2410"/>
    <w:rsid w:val="00DA39AC"/>
    <w:rsid w:val="00DA6069"/>
    <w:rsid w:val="00DB0E74"/>
    <w:rsid w:val="00DB16A7"/>
    <w:rsid w:val="00DB1FEA"/>
    <w:rsid w:val="00DB2F9A"/>
    <w:rsid w:val="00DB3EA9"/>
    <w:rsid w:val="00DB581D"/>
    <w:rsid w:val="00DB7904"/>
    <w:rsid w:val="00DB7BFB"/>
    <w:rsid w:val="00DC0108"/>
    <w:rsid w:val="00DC2D1D"/>
    <w:rsid w:val="00DC464E"/>
    <w:rsid w:val="00DC566D"/>
    <w:rsid w:val="00DC61F4"/>
    <w:rsid w:val="00DC7432"/>
    <w:rsid w:val="00DC7E73"/>
    <w:rsid w:val="00DD1359"/>
    <w:rsid w:val="00DD1AD1"/>
    <w:rsid w:val="00DD1DD4"/>
    <w:rsid w:val="00DD23BC"/>
    <w:rsid w:val="00DD3600"/>
    <w:rsid w:val="00DD6826"/>
    <w:rsid w:val="00DE03FF"/>
    <w:rsid w:val="00DE1BC2"/>
    <w:rsid w:val="00DE26D9"/>
    <w:rsid w:val="00DE35F5"/>
    <w:rsid w:val="00DE4A4F"/>
    <w:rsid w:val="00DE5442"/>
    <w:rsid w:val="00DE6CCF"/>
    <w:rsid w:val="00DE6D32"/>
    <w:rsid w:val="00DE7F1B"/>
    <w:rsid w:val="00DF12FE"/>
    <w:rsid w:val="00DF3294"/>
    <w:rsid w:val="00DF3821"/>
    <w:rsid w:val="00E00EE6"/>
    <w:rsid w:val="00E02BC1"/>
    <w:rsid w:val="00E03F4A"/>
    <w:rsid w:val="00E043FC"/>
    <w:rsid w:val="00E04597"/>
    <w:rsid w:val="00E05E24"/>
    <w:rsid w:val="00E075A9"/>
    <w:rsid w:val="00E11A44"/>
    <w:rsid w:val="00E1410F"/>
    <w:rsid w:val="00E14FA5"/>
    <w:rsid w:val="00E170CE"/>
    <w:rsid w:val="00E171CE"/>
    <w:rsid w:val="00E20074"/>
    <w:rsid w:val="00E2032D"/>
    <w:rsid w:val="00E203FC"/>
    <w:rsid w:val="00E21F3F"/>
    <w:rsid w:val="00E22E51"/>
    <w:rsid w:val="00E230AC"/>
    <w:rsid w:val="00E23CED"/>
    <w:rsid w:val="00E23E0C"/>
    <w:rsid w:val="00E23F03"/>
    <w:rsid w:val="00E24E86"/>
    <w:rsid w:val="00E25D4B"/>
    <w:rsid w:val="00E25EF7"/>
    <w:rsid w:val="00E260CE"/>
    <w:rsid w:val="00E26BAB"/>
    <w:rsid w:val="00E27408"/>
    <w:rsid w:val="00E30165"/>
    <w:rsid w:val="00E311BA"/>
    <w:rsid w:val="00E31A54"/>
    <w:rsid w:val="00E3291C"/>
    <w:rsid w:val="00E32F5F"/>
    <w:rsid w:val="00E3320D"/>
    <w:rsid w:val="00E33F90"/>
    <w:rsid w:val="00E36CC4"/>
    <w:rsid w:val="00E42B07"/>
    <w:rsid w:val="00E43545"/>
    <w:rsid w:val="00E43819"/>
    <w:rsid w:val="00E458E0"/>
    <w:rsid w:val="00E4611E"/>
    <w:rsid w:val="00E4672C"/>
    <w:rsid w:val="00E472CA"/>
    <w:rsid w:val="00E50C65"/>
    <w:rsid w:val="00E53D7A"/>
    <w:rsid w:val="00E53DE2"/>
    <w:rsid w:val="00E56805"/>
    <w:rsid w:val="00E57228"/>
    <w:rsid w:val="00E5751B"/>
    <w:rsid w:val="00E5781F"/>
    <w:rsid w:val="00E57873"/>
    <w:rsid w:val="00E578E4"/>
    <w:rsid w:val="00E57DE4"/>
    <w:rsid w:val="00E6168A"/>
    <w:rsid w:val="00E6255B"/>
    <w:rsid w:val="00E632AD"/>
    <w:rsid w:val="00E6599C"/>
    <w:rsid w:val="00E66FC0"/>
    <w:rsid w:val="00E67AD4"/>
    <w:rsid w:val="00E700E5"/>
    <w:rsid w:val="00E70868"/>
    <w:rsid w:val="00E70FAB"/>
    <w:rsid w:val="00E715FA"/>
    <w:rsid w:val="00E72039"/>
    <w:rsid w:val="00E7329D"/>
    <w:rsid w:val="00E74C9C"/>
    <w:rsid w:val="00E75449"/>
    <w:rsid w:val="00E811F3"/>
    <w:rsid w:val="00E821BF"/>
    <w:rsid w:val="00E8253C"/>
    <w:rsid w:val="00E84ADB"/>
    <w:rsid w:val="00E853D3"/>
    <w:rsid w:val="00E85A74"/>
    <w:rsid w:val="00E874B4"/>
    <w:rsid w:val="00E92BDB"/>
    <w:rsid w:val="00E92C86"/>
    <w:rsid w:val="00E94003"/>
    <w:rsid w:val="00E96D09"/>
    <w:rsid w:val="00E972FC"/>
    <w:rsid w:val="00EA170B"/>
    <w:rsid w:val="00EA304D"/>
    <w:rsid w:val="00EA3B12"/>
    <w:rsid w:val="00EA7925"/>
    <w:rsid w:val="00EB01B9"/>
    <w:rsid w:val="00EB21FA"/>
    <w:rsid w:val="00EB2437"/>
    <w:rsid w:val="00EB4950"/>
    <w:rsid w:val="00EB497D"/>
    <w:rsid w:val="00EB5376"/>
    <w:rsid w:val="00EB62BF"/>
    <w:rsid w:val="00EB735B"/>
    <w:rsid w:val="00EC0B27"/>
    <w:rsid w:val="00EC0C9A"/>
    <w:rsid w:val="00EC19FE"/>
    <w:rsid w:val="00EC43D3"/>
    <w:rsid w:val="00EC5177"/>
    <w:rsid w:val="00EC57C3"/>
    <w:rsid w:val="00EC5EFC"/>
    <w:rsid w:val="00ED0D0D"/>
    <w:rsid w:val="00ED23D0"/>
    <w:rsid w:val="00ED2B75"/>
    <w:rsid w:val="00ED31DC"/>
    <w:rsid w:val="00ED3879"/>
    <w:rsid w:val="00ED3CE3"/>
    <w:rsid w:val="00ED55E0"/>
    <w:rsid w:val="00ED6340"/>
    <w:rsid w:val="00ED65CC"/>
    <w:rsid w:val="00ED7C1B"/>
    <w:rsid w:val="00EE023E"/>
    <w:rsid w:val="00EE0E00"/>
    <w:rsid w:val="00EE1B9E"/>
    <w:rsid w:val="00EE337A"/>
    <w:rsid w:val="00EE37B6"/>
    <w:rsid w:val="00EE3E9B"/>
    <w:rsid w:val="00EE45B5"/>
    <w:rsid w:val="00EE50EE"/>
    <w:rsid w:val="00EE62F4"/>
    <w:rsid w:val="00EF0700"/>
    <w:rsid w:val="00EF0F56"/>
    <w:rsid w:val="00EF5942"/>
    <w:rsid w:val="00EF6CDE"/>
    <w:rsid w:val="00F00546"/>
    <w:rsid w:val="00F01E83"/>
    <w:rsid w:val="00F03431"/>
    <w:rsid w:val="00F03523"/>
    <w:rsid w:val="00F03CD4"/>
    <w:rsid w:val="00F0446A"/>
    <w:rsid w:val="00F06982"/>
    <w:rsid w:val="00F0718C"/>
    <w:rsid w:val="00F0780A"/>
    <w:rsid w:val="00F07ED5"/>
    <w:rsid w:val="00F10C83"/>
    <w:rsid w:val="00F1188D"/>
    <w:rsid w:val="00F11A5D"/>
    <w:rsid w:val="00F11C35"/>
    <w:rsid w:val="00F11F35"/>
    <w:rsid w:val="00F14195"/>
    <w:rsid w:val="00F15720"/>
    <w:rsid w:val="00F15B49"/>
    <w:rsid w:val="00F2020A"/>
    <w:rsid w:val="00F20431"/>
    <w:rsid w:val="00F22025"/>
    <w:rsid w:val="00F24B1B"/>
    <w:rsid w:val="00F25750"/>
    <w:rsid w:val="00F26F78"/>
    <w:rsid w:val="00F30A9C"/>
    <w:rsid w:val="00F32AEB"/>
    <w:rsid w:val="00F32BFF"/>
    <w:rsid w:val="00F33325"/>
    <w:rsid w:val="00F355E3"/>
    <w:rsid w:val="00F35BD9"/>
    <w:rsid w:val="00F3612A"/>
    <w:rsid w:val="00F3666B"/>
    <w:rsid w:val="00F37244"/>
    <w:rsid w:val="00F3745C"/>
    <w:rsid w:val="00F376C7"/>
    <w:rsid w:val="00F378AF"/>
    <w:rsid w:val="00F40136"/>
    <w:rsid w:val="00F41F3A"/>
    <w:rsid w:val="00F4240A"/>
    <w:rsid w:val="00F44061"/>
    <w:rsid w:val="00F445BF"/>
    <w:rsid w:val="00F4543D"/>
    <w:rsid w:val="00F454AD"/>
    <w:rsid w:val="00F4576B"/>
    <w:rsid w:val="00F47DDF"/>
    <w:rsid w:val="00F50194"/>
    <w:rsid w:val="00F52724"/>
    <w:rsid w:val="00F54590"/>
    <w:rsid w:val="00F54FD5"/>
    <w:rsid w:val="00F55E39"/>
    <w:rsid w:val="00F56A77"/>
    <w:rsid w:val="00F623ED"/>
    <w:rsid w:val="00F630E4"/>
    <w:rsid w:val="00F63229"/>
    <w:rsid w:val="00F63FE8"/>
    <w:rsid w:val="00F64487"/>
    <w:rsid w:val="00F64546"/>
    <w:rsid w:val="00F64A8A"/>
    <w:rsid w:val="00F64FBC"/>
    <w:rsid w:val="00F661E1"/>
    <w:rsid w:val="00F670F6"/>
    <w:rsid w:val="00F67894"/>
    <w:rsid w:val="00F733D8"/>
    <w:rsid w:val="00F7456E"/>
    <w:rsid w:val="00F75113"/>
    <w:rsid w:val="00F77B47"/>
    <w:rsid w:val="00F77E72"/>
    <w:rsid w:val="00F8249B"/>
    <w:rsid w:val="00F82EE8"/>
    <w:rsid w:val="00F83984"/>
    <w:rsid w:val="00F840C5"/>
    <w:rsid w:val="00F87FDC"/>
    <w:rsid w:val="00F90731"/>
    <w:rsid w:val="00F92E22"/>
    <w:rsid w:val="00F92F76"/>
    <w:rsid w:val="00F940CF"/>
    <w:rsid w:val="00F943EF"/>
    <w:rsid w:val="00F94961"/>
    <w:rsid w:val="00F95146"/>
    <w:rsid w:val="00F96108"/>
    <w:rsid w:val="00F97970"/>
    <w:rsid w:val="00FA53A4"/>
    <w:rsid w:val="00FA7DFA"/>
    <w:rsid w:val="00FB0DC3"/>
    <w:rsid w:val="00FB116A"/>
    <w:rsid w:val="00FB12EA"/>
    <w:rsid w:val="00FB220C"/>
    <w:rsid w:val="00FB43A0"/>
    <w:rsid w:val="00FB4550"/>
    <w:rsid w:val="00FB6DB3"/>
    <w:rsid w:val="00FB7BA5"/>
    <w:rsid w:val="00FB7E6F"/>
    <w:rsid w:val="00FC070B"/>
    <w:rsid w:val="00FC1A7A"/>
    <w:rsid w:val="00FC1BA6"/>
    <w:rsid w:val="00FC1BF0"/>
    <w:rsid w:val="00FC421E"/>
    <w:rsid w:val="00FC4DF2"/>
    <w:rsid w:val="00FC4F98"/>
    <w:rsid w:val="00FC500E"/>
    <w:rsid w:val="00FC56EA"/>
    <w:rsid w:val="00FC66EB"/>
    <w:rsid w:val="00FC6B02"/>
    <w:rsid w:val="00FC6B17"/>
    <w:rsid w:val="00FC7A84"/>
    <w:rsid w:val="00FD1D80"/>
    <w:rsid w:val="00FD2AF7"/>
    <w:rsid w:val="00FD42F4"/>
    <w:rsid w:val="00FD5BC3"/>
    <w:rsid w:val="00FD6ECC"/>
    <w:rsid w:val="00FD76F7"/>
    <w:rsid w:val="00FE24CC"/>
    <w:rsid w:val="00FE261A"/>
    <w:rsid w:val="00FE320F"/>
    <w:rsid w:val="00FE4ED2"/>
    <w:rsid w:val="00FE57B1"/>
    <w:rsid w:val="00FE5E80"/>
    <w:rsid w:val="00FE7024"/>
    <w:rsid w:val="00FE7327"/>
    <w:rsid w:val="00FF00B9"/>
    <w:rsid w:val="00FF05D4"/>
    <w:rsid w:val="00FF19DB"/>
    <w:rsid w:val="00FF2C65"/>
    <w:rsid w:val="00FF3954"/>
    <w:rsid w:val="00FF55EA"/>
    <w:rsid w:val="00FF6E1A"/>
    <w:rsid w:val="00FF7F1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871DBA"/>
  <w15:docId w15:val="{EF46C6AD-75B1-41EF-9A21-3CFAE8BA98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4"/>
        <w:lang w:val="en-US" w:eastAsia="en-US" w:bidi="ar-SA"/>
      </w:rPr>
    </w:rPrDefault>
    <w:pPrDefault>
      <w:pPr>
        <w:spacing w:before="120" w:after="200" w:line="36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74871"/>
  </w:style>
  <w:style w:type="paragraph" w:styleId="Heading1">
    <w:name w:val="heading 1"/>
    <w:basedOn w:val="Normal"/>
    <w:next w:val="Normal"/>
    <w:link w:val="Heading1Char"/>
    <w:uiPriority w:val="9"/>
    <w:qFormat/>
    <w:rsid w:val="00207BE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A6F3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C3BCD"/>
    <w:pPr>
      <w:keepNext/>
      <w:keepLines/>
      <w:spacing w:before="40" w:after="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AB08BA"/>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D01A31"/>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4C2DDD"/>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75A9"/>
    <w:pPr>
      <w:tabs>
        <w:tab w:val="center" w:pos="4680"/>
        <w:tab w:val="right" w:pos="9360"/>
      </w:tabs>
      <w:spacing w:before="0" w:after="0" w:line="240" w:lineRule="auto"/>
    </w:pPr>
    <w:rPr>
      <w:rFonts w:eastAsiaTheme="minorEastAsia" w:cs="Times New Roman"/>
    </w:rPr>
  </w:style>
  <w:style w:type="character" w:customStyle="1" w:styleId="HeaderChar">
    <w:name w:val="Header Char"/>
    <w:basedOn w:val="DefaultParagraphFont"/>
    <w:link w:val="Header"/>
    <w:uiPriority w:val="99"/>
    <w:rsid w:val="00E075A9"/>
    <w:rPr>
      <w:rFonts w:eastAsiaTheme="minorEastAsia" w:cs="Times New Roman"/>
    </w:rPr>
  </w:style>
  <w:style w:type="paragraph" w:styleId="Footer">
    <w:name w:val="footer"/>
    <w:basedOn w:val="Normal"/>
    <w:link w:val="FooterChar"/>
    <w:uiPriority w:val="99"/>
    <w:unhideWhenUsed/>
    <w:rsid w:val="00E075A9"/>
    <w:pPr>
      <w:tabs>
        <w:tab w:val="left" w:pos="284"/>
        <w:tab w:val="left" w:pos="1276"/>
        <w:tab w:val="left" w:pos="3828"/>
        <w:tab w:val="right" w:pos="8789"/>
      </w:tabs>
      <w:spacing w:before="0" w:after="0" w:line="240" w:lineRule="auto"/>
    </w:pPr>
    <w:rPr>
      <w:rFonts w:eastAsiaTheme="minorEastAsia" w:cs="Times New Roman"/>
      <w:lang w:eastAsia="ja-JP"/>
    </w:rPr>
  </w:style>
  <w:style w:type="character" w:customStyle="1" w:styleId="FooterChar">
    <w:name w:val="Footer Char"/>
    <w:basedOn w:val="DefaultParagraphFont"/>
    <w:link w:val="Footer"/>
    <w:uiPriority w:val="99"/>
    <w:rsid w:val="00E075A9"/>
    <w:rPr>
      <w:rFonts w:eastAsiaTheme="minorEastAsia" w:cs="Times New Roman"/>
      <w:lang w:eastAsia="ja-JP"/>
    </w:rPr>
  </w:style>
  <w:style w:type="paragraph" w:styleId="BalloonText">
    <w:name w:val="Balloon Text"/>
    <w:basedOn w:val="Normal"/>
    <w:link w:val="BalloonTextChar"/>
    <w:uiPriority w:val="99"/>
    <w:semiHidden/>
    <w:unhideWhenUsed/>
    <w:rsid w:val="00E075A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5A9"/>
    <w:rPr>
      <w:rFonts w:ascii="Tahoma" w:hAnsi="Tahoma" w:cs="Tahoma"/>
      <w:sz w:val="16"/>
      <w:szCs w:val="16"/>
    </w:rPr>
  </w:style>
  <w:style w:type="paragraph" w:styleId="ListParagraph">
    <w:name w:val="List Paragraph"/>
    <w:basedOn w:val="Normal"/>
    <w:uiPriority w:val="34"/>
    <w:qFormat/>
    <w:rsid w:val="005067F1"/>
    <w:pPr>
      <w:ind w:left="720"/>
      <w:contextualSpacing/>
    </w:pPr>
  </w:style>
  <w:style w:type="character" w:styleId="Hyperlink">
    <w:name w:val="Hyperlink"/>
    <w:basedOn w:val="DefaultParagraphFont"/>
    <w:uiPriority w:val="99"/>
    <w:rsid w:val="00207BEC"/>
    <w:rPr>
      <w:color w:val="0000FF"/>
      <w:u w:val="single"/>
    </w:rPr>
  </w:style>
  <w:style w:type="character" w:customStyle="1" w:styleId="Heading1Char">
    <w:name w:val="Heading 1 Char"/>
    <w:basedOn w:val="DefaultParagraphFont"/>
    <w:link w:val="Heading1"/>
    <w:uiPriority w:val="9"/>
    <w:rsid w:val="00207BE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07BEC"/>
    <w:pPr>
      <w:spacing w:line="276" w:lineRule="auto"/>
      <w:outlineLvl w:val="9"/>
    </w:pPr>
    <w:rPr>
      <w:rFonts w:ascii="Cambria" w:eastAsia="Times New Roman" w:hAnsi="Cambria" w:cs="Times New Roman"/>
      <w:color w:val="365F91"/>
    </w:rPr>
  </w:style>
  <w:style w:type="paragraph" w:styleId="TOC1">
    <w:name w:val="toc 1"/>
    <w:basedOn w:val="Normal"/>
    <w:next w:val="Normal"/>
    <w:autoRedefine/>
    <w:uiPriority w:val="39"/>
    <w:unhideWhenUsed/>
    <w:rsid w:val="00207BEC"/>
    <w:pPr>
      <w:spacing w:before="0" w:line="276" w:lineRule="auto"/>
    </w:pPr>
    <w:rPr>
      <w:rFonts w:ascii="Calibri" w:eastAsia="Calibri" w:hAnsi="Calibri" w:cs="Times New Roman"/>
      <w:sz w:val="22"/>
      <w:szCs w:val="22"/>
    </w:rPr>
  </w:style>
  <w:style w:type="paragraph" w:styleId="TOC2">
    <w:name w:val="toc 2"/>
    <w:basedOn w:val="Normal"/>
    <w:next w:val="Normal"/>
    <w:autoRedefine/>
    <w:uiPriority w:val="39"/>
    <w:unhideWhenUsed/>
    <w:rsid w:val="00207BEC"/>
    <w:pPr>
      <w:spacing w:before="0" w:line="276" w:lineRule="auto"/>
      <w:ind w:left="220"/>
    </w:pPr>
    <w:rPr>
      <w:rFonts w:ascii="Calibri" w:eastAsia="Calibri" w:hAnsi="Calibri" w:cs="Times New Roman"/>
      <w:sz w:val="22"/>
      <w:szCs w:val="22"/>
    </w:rPr>
  </w:style>
  <w:style w:type="paragraph" w:styleId="TOC3">
    <w:name w:val="toc 3"/>
    <w:basedOn w:val="Normal"/>
    <w:next w:val="Normal"/>
    <w:autoRedefine/>
    <w:uiPriority w:val="39"/>
    <w:unhideWhenUsed/>
    <w:rsid w:val="00207BEC"/>
    <w:pPr>
      <w:spacing w:before="0" w:line="276" w:lineRule="auto"/>
      <w:ind w:left="440"/>
    </w:pPr>
    <w:rPr>
      <w:rFonts w:ascii="Calibri" w:eastAsia="Calibri" w:hAnsi="Calibri" w:cs="Times New Roman"/>
      <w:sz w:val="22"/>
      <w:szCs w:val="22"/>
    </w:rPr>
  </w:style>
  <w:style w:type="paragraph" w:styleId="TableofFigures">
    <w:name w:val="table of figures"/>
    <w:basedOn w:val="Normal"/>
    <w:next w:val="Normal"/>
    <w:uiPriority w:val="99"/>
    <w:unhideWhenUsed/>
    <w:rsid w:val="00207BEC"/>
    <w:pPr>
      <w:spacing w:before="0" w:after="0"/>
      <w:ind w:left="480" w:hanging="480"/>
      <w:jc w:val="center"/>
    </w:pPr>
    <w:rPr>
      <w:rFonts w:asciiTheme="minorHAnsi" w:hAnsiTheme="minorHAnsi" w:cstheme="minorHAnsi"/>
      <w:b/>
      <w:bCs/>
      <w:i/>
      <w:iCs/>
      <w:sz w:val="20"/>
      <w:szCs w:val="20"/>
    </w:rPr>
  </w:style>
  <w:style w:type="character" w:customStyle="1" w:styleId="Heading2Char">
    <w:name w:val="Heading 2 Char"/>
    <w:basedOn w:val="DefaultParagraphFont"/>
    <w:link w:val="Heading2"/>
    <w:uiPriority w:val="9"/>
    <w:rsid w:val="00AA6F3E"/>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8537B"/>
    <w:pPr>
      <w:spacing w:before="0" w:line="240" w:lineRule="auto"/>
      <w:jc w:val="center"/>
    </w:pPr>
    <w:rPr>
      <w:bCs/>
      <w:sz w:val="22"/>
      <w:szCs w:val="18"/>
    </w:rPr>
  </w:style>
  <w:style w:type="table" w:styleId="TableGrid">
    <w:name w:val="Table Grid"/>
    <w:basedOn w:val="TableNormal"/>
    <w:uiPriority w:val="59"/>
    <w:rsid w:val="001B42A2"/>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rsid w:val="00AC3BCD"/>
    <w:rPr>
      <w:rFonts w:asciiTheme="majorHAnsi" w:eastAsiaTheme="majorEastAsia" w:hAnsiTheme="majorHAnsi" w:cstheme="majorBidi"/>
      <w:color w:val="243F60" w:themeColor="accent1" w:themeShade="7F"/>
    </w:rPr>
  </w:style>
  <w:style w:type="paragraph" w:styleId="FootnoteText">
    <w:name w:val="footnote text"/>
    <w:basedOn w:val="Normal"/>
    <w:link w:val="FootnoteTextChar"/>
    <w:uiPriority w:val="99"/>
    <w:semiHidden/>
    <w:unhideWhenUsed/>
    <w:rsid w:val="00F90731"/>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F90731"/>
    <w:rPr>
      <w:sz w:val="20"/>
      <w:szCs w:val="20"/>
    </w:rPr>
  </w:style>
  <w:style w:type="character" w:styleId="FootnoteReference">
    <w:name w:val="footnote reference"/>
    <w:basedOn w:val="DefaultParagraphFont"/>
    <w:uiPriority w:val="99"/>
    <w:semiHidden/>
    <w:unhideWhenUsed/>
    <w:rsid w:val="00F90731"/>
    <w:rPr>
      <w:vertAlign w:val="superscript"/>
    </w:rPr>
  </w:style>
  <w:style w:type="character" w:styleId="UnresolvedMention">
    <w:name w:val="Unresolved Mention"/>
    <w:basedOn w:val="DefaultParagraphFont"/>
    <w:uiPriority w:val="99"/>
    <w:semiHidden/>
    <w:unhideWhenUsed/>
    <w:rsid w:val="00437256"/>
    <w:rPr>
      <w:color w:val="605E5C"/>
      <w:shd w:val="clear" w:color="auto" w:fill="E1DFDD"/>
    </w:rPr>
  </w:style>
  <w:style w:type="character" w:styleId="FollowedHyperlink">
    <w:name w:val="FollowedHyperlink"/>
    <w:basedOn w:val="DefaultParagraphFont"/>
    <w:uiPriority w:val="99"/>
    <w:semiHidden/>
    <w:unhideWhenUsed/>
    <w:rsid w:val="00D06681"/>
    <w:rPr>
      <w:color w:val="800080" w:themeColor="followedHyperlink"/>
      <w:u w:val="single"/>
    </w:rPr>
  </w:style>
  <w:style w:type="character" w:customStyle="1" w:styleId="Heading4Char">
    <w:name w:val="Heading 4 Char"/>
    <w:basedOn w:val="DefaultParagraphFont"/>
    <w:link w:val="Heading4"/>
    <w:uiPriority w:val="9"/>
    <w:rsid w:val="00AB08BA"/>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D01A3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rsid w:val="004C2DDD"/>
    <w:rPr>
      <w:rFonts w:asciiTheme="majorHAnsi" w:eastAsiaTheme="majorEastAsia" w:hAnsiTheme="majorHAnsi" w:cstheme="majorBidi"/>
      <w:color w:val="243F60" w:themeColor="accent1" w:themeShade="7F"/>
    </w:rPr>
  </w:style>
  <w:style w:type="character" w:styleId="CommentReference">
    <w:name w:val="annotation reference"/>
    <w:basedOn w:val="DefaultParagraphFont"/>
    <w:uiPriority w:val="99"/>
    <w:semiHidden/>
    <w:unhideWhenUsed/>
    <w:rsid w:val="00F15720"/>
    <w:rPr>
      <w:sz w:val="16"/>
      <w:szCs w:val="16"/>
    </w:rPr>
  </w:style>
  <w:style w:type="paragraph" w:styleId="CommentText">
    <w:name w:val="annotation text"/>
    <w:basedOn w:val="Normal"/>
    <w:link w:val="CommentTextChar"/>
    <w:uiPriority w:val="99"/>
    <w:semiHidden/>
    <w:unhideWhenUsed/>
    <w:rsid w:val="00F15720"/>
    <w:pPr>
      <w:spacing w:line="240" w:lineRule="auto"/>
    </w:pPr>
    <w:rPr>
      <w:sz w:val="20"/>
      <w:szCs w:val="20"/>
    </w:rPr>
  </w:style>
  <w:style w:type="character" w:customStyle="1" w:styleId="CommentTextChar">
    <w:name w:val="Comment Text Char"/>
    <w:basedOn w:val="DefaultParagraphFont"/>
    <w:link w:val="CommentText"/>
    <w:uiPriority w:val="99"/>
    <w:semiHidden/>
    <w:rsid w:val="00F15720"/>
    <w:rPr>
      <w:sz w:val="20"/>
      <w:szCs w:val="20"/>
    </w:rPr>
  </w:style>
  <w:style w:type="paragraph" w:styleId="CommentSubject">
    <w:name w:val="annotation subject"/>
    <w:basedOn w:val="CommentText"/>
    <w:next w:val="CommentText"/>
    <w:link w:val="CommentSubjectChar"/>
    <w:uiPriority w:val="99"/>
    <w:semiHidden/>
    <w:unhideWhenUsed/>
    <w:rsid w:val="00F15720"/>
    <w:rPr>
      <w:b/>
      <w:bCs/>
    </w:rPr>
  </w:style>
  <w:style w:type="character" w:customStyle="1" w:styleId="CommentSubjectChar">
    <w:name w:val="Comment Subject Char"/>
    <w:basedOn w:val="CommentTextChar"/>
    <w:link w:val="CommentSubject"/>
    <w:uiPriority w:val="99"/>
    <w:semiHidden/>
    <w:rsid w:val="00F1572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457397">
      <w:bodyDiv w:val="1"/>
      <w:marLeft w:val="0"/>
      <w:marRight w:val="0"/>
      <w:marTop w:val="0"/>
      <w:marBottom w:val="0"/>
      <w:divBdr>
        <w:top w:val="none" w:sz="0" w:space="0" w:color="auto"/>
        <w:left w:val="none" w:sz="0" w:space="0" w:color="auto"/>
        <w:bottom w:val="none" w:sz="0" w:space="0" w:color="auto"/>
        <w:right w:val="none" w:sz="0" w:space="0" w:color="auto"/>
      </w:divBdr>
    </w:div>
    <w:div w:id="201137019">
      <w:bodyDiv w:val="1"/>
      <w:marLeft w:val="0"/>
      <w:marRight w:val="0"/>
      <w:marTop w:val="0"/>
      <w:marBottom w:val="0"/>
      <w:divBdr>
        <w:top w:val="none" w:sz="0" w:space="0" w:color="auto"/>
        <w:left w:val="none" w:sz="0" w:space="0" w:color="auto"/>
        <w:bottom w:val="none" w:sz="0" w:space="0" w:color="auto"/>
        <w:right w:val="none" w:sz="0" w:space="0" w:color="auto"/>
      </w:divBdr>
      <w:divsChild>
        <w:div w:id="1462729200">
          <w:marLeft w:val="0"/>
          <w:marRight w:val="0"/>
          <w:marTop w:val="0"/>
          <w:marBottom w:val="0"/>
          <w:divBdr>
            <w:top w:val="none" w:sz="0" w:space="0" w:color="auto"/>
            <w:left w:val="none" w:sz="0" w:space="0" w:color="auto"/>
            <w:bottom w:val="none" w:sz="0" w:space="0" w:color="auto"/>
            <w:right w:val="none" w:sz="0" w:space="0" w:color="auto"/>
          </w:divBdr>
          <w:divsChild>
            <w:div w:id="157358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55820">
      <w:bodyDiv w:val="1"/>
      <w:marLeft w:val="0"/>
      <w:marRight w:val="0"/>
      <w:marTop w:val="0"/>
      <w:marBottom w:val="0"/>
      <w:divBdr>
        <w:top w:val="none" w:sz="0" w:space="0" w:color="auto"/>
        <w:left w:val="none" w:sz="0" w:space="0" w:color="auto"/>
        <w:bottom w:val="none" w:sz="0" w:space="0" w:color="auto"/>
        <w:right w:val="none" w:sz="0" w:space="0" w:color="auto"/>
      </w:divBdr>
    </w:div>
    <w:div w:id="225341510">
      <w:bodyDiv w:val="1"/>
      <w:marLeft w:val="0"/>
      <w:marRight w:val="0"/>
      <w:marTop w:val="0"/>
      <w:marBottom w:val="0"/>
      <w:divBdr>
        <w:top w:val="none" w:sz="0" w:space="0" w:color="auto"/>
        <w:left w:val="none" w:sz="0" w:space="0" w:color="auto"/>
        <w:bottom w:val="none" w:sz="0" w:space="0" w:color="auto"/>
        <w:right w:val="none" w:sz="0" w:space="0" w:color="auto"/>
      </w:divBdr>
    </w:div>
    <w:div w:id="235556591">
      <w:bodyDiv w:val="1"/>
      <w:marLeft w:val="0"/>
      <w:marRight w:val="0"/>
      <w:marTop w:val="0"/>
      <w:marBottom w:val="0"/>
      <w:divBdr>
        <w:top w:val="none" w:sz="0" w:space="0" w:color="auto"/>
        <w:left w:val="none" w:sz="0" w:space="0" w:color="auto"/>
        <w:bottom w:val="none" w:sz="0" w:space="0" w:color="auto"/>
        <w:right w:val="none" w:sz="0" w:space="0" w:color="auto"/>
      </w:divBdr>
    </w:div>
    <w:div w:id="273177384">
      <w:bodyDiv w:val="1"/>
      <w:marLeft w:val="0"/>
      <w:marRight w:val="0"/>
      <w:marTop w:val="0"/>
      <w:marBottom w:val="0"/>
      <w:divBdr>
        <w:top w:val="none" w:sz="0" w:space="0" w:color="auto"/>
        <w:left w:val="none" w:sz="0" w:space="0" w:color="auto"/>
        <w:bottom w:val="none" w:sz="0" w:space="0" w:color="auto"/>
        <w:right w:val="none" w:sz="0" w:space="0" w:color="auto"/>
      </w:divBdr>
      <w:divsChild>
        <w:div w:id="1164125457">
          <w:marLeft w:val="0"/>
          <w:marRight w:val="0"/>
          <w:marTop w:val="0"/>
          <w:marBottom w:val="0"/>
          <w:divBdr>
            <w:top w:val="none" w:sz="0" w:space="0" w:color="auto"/>
            <w:left w:val="none" w:sz="0" w:space="0" w:color="auto"/>
            <w:bottom w:val="none" w:sz="0" w:space="0" w:color="auto"/>
            <w:right w:val="none" w:sz="0" w:space="0" w:color="auto"/>
          </w:divBdr>
          <w:divsChild>
            <w:div w:id="203129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460413">
      <w:bodyDiv w:val="1"/>
      <w:marLeft w:val="0"/>
      <w:marRight w:val="0"/>
      <w:marTop w:val="0"/>
      <w:marBottom w:val="0"/>
      <w:divBdr>
        <w:top w:val="none" w:sz="0" w:space="0" w:color="auto"/>
        <w:left w:val="none" w:sz="0" w:space="0" w:color="auto"/>
        <w:bottom w:val="none" w:sz="0" w:space="0" w:color="auto"/>
        <w:right w:val="none" w:sz="0" w:space="0" w:color="auto"/>
      </w:divBdr>
      <w:divsChild>
        <w:div w:id="1162163087">
          <w:marLeft w:val="0"/>
          <w:marRight w:val="0"/>
          <w:marTop w:val="0"/>
          <w:marBottom w:val="0"/>
          <w:divBdr>
            <w:top w:val="none" w:sz="0" w:space="0" w:color="auto"/>
            <w:left w:val="none" w:sz="0" w:space="0" w:color="auto"/>
            <w:bottom w:val="none" w:sz="0" w:space="0" w:color="auto"/>
            <w:right w:val="none" w:sz="0" w:space="0" w:color="auto"/>
          </w:divBdr>
          <w:divsChild>
            <w:div w:id="202632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983872">
      <w:bodyDiv w:val="1"/>
      <w:marLeft w:val="0"/>
      <w:marRight w:val="0"/>
      <w:marTop w:val="0"/>
      <w:marBottom w:val="0"/>
      <w:divBdr>
        <w:top w:val="none" w:sz="0" w:space="0" w:color="auto"/>
        <w:left w:val="none" w:sz="0" w:space="0" w:color="auto"/>
        <w:bottom w:val="none" w:sz="0" w:space="0" w:color="auto"/>
        <w:right w:val="none" w:sz="0" w:space="0" w:color="auto"/>
      </w:divBdr>
      <w:divsChild>
        <w:div w:id="1681926024">
          <w:marLeft w:val="0"/>
          <w:marRight w:val="0"/>
          <w:marTop w:val="0"/>
          <w:marBottom w:val="0"/>
          <w:divBdr>
            <w:top w:val="none" w:sz="0" w:space="0" w:color="auto"/>
            <w:left w:val="none" w:sz="0" w:space="0" w:color="auto"/>
            <w:bottom w:val="none" w:sz="0" w:space="0" w:color="auto"/>
            <w:right w:val="none" w:sz="0" w:space="0" w:color="auto"/>
          </w:divBdr>
          <w:divsChild>
            <w:div w:id="153067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2998">
      <w:bodyDiv w:val="1"/>
      <w:marLeft w:val="0"/>
      <w:marRight w:val="0"/>
      <w:marTop w:val="0"/>
      <w:marBottom w:val="0"/>
      <w:divBdr>
        <w:top w:val="none" w:sz="0" w:space="0" w:color="auto"/>
        <w:left w:val="none" w:sz="0" w:space="0" w:color="auto"/>
        <w:bottom w:val="none" w:sz="0" w:space="0" w:color="auto"/>
        <w:right w:val="none" w:sz="0" w:space="0" w:color="auto"/>
      </w:divBdr>
    </w:div>
    <w:div w:id="508565533">
      <w:bodyDiv w:val="1"/>
      <w:marLeft w:val="0"/>
      <w:marRight w:val="0"/>
      <w:marTop w:val="0"/>
      <w:marBottom w:val="0"/>
      <w:divBdr>
        <w:top w:val="none" w:sz="0" w:space="0" w:color="auto"/>
        <w:left w:val="none" w:sz="0" w:space="0" w:color="auto"/>
        <w:bottom w:val="none" w:sz="0" w:space="0" w:color="auto"/>
        <w:right w:val="none" w:sz="0" w:space="0" w:color="auto"/>
      </w:divBdr>
      <w:divsChild>
        <w:div w:id="407534251">
          <w:marLeft w:val="0"/>
          <w:marRight w:val="0"/>
          <w:marTop w:val="0"/>
          <w:marBottom w:val="0"/>
          <w:divBdr>
            <w:top w:val="none" w:sz="0" w:space="0" w:color="auto"/>
            <w:left w:val="none" w:sz="0" w:space="0" w:color="auto"/>
            <w:bottom w:val="none" w:sz="0" w:space="0" w:color="auto"/>
            <w:right w:val="none" w:sz="0" w:space="0" w:color="auto"/>
          </w:divBdr>
        </w:div>
      </w:divsChild>
    </w:div>
    <w:div w:id="513542268">
      <w:bodyDiv w:val="1"/>
      <w:marLeft w:val="0"/>
      <w:marRight w:val="0"/>
      <w:marTop w:val="0"/>
      <w:marBottom w:val="0"/>
      <w:divBdr>
        <w:top w:val="none" w:sz="0" w:space="0" w:color="auto"/>
        <w:left w:val="none" w:sz="0" w:space="0" w:color="auto"/>
        <w:bottom w:val="none" w:sz="0" w:space="0" w:color="auto"/>
        <w:right w:val="none" w:sz="0" w:space="0" w:color="auto"/>
      </w:divBdr>
    </w:div>
    <w:div w:id="588003365">
      <w:bodyDiv w:val="1"/>
      <w:marLeft w:val="0"/>
      <w:marRight w:val="0"/>
      <w:marTop w:val="0"/>
      <w:marBottom w:val="0"/>
      <w:divBdr>
        <w:top w:val="none" w:sz="0" w:space="0" w:color="auto"/>
        <w:left w:val="none" w:sz="0" w:space="0" w:color="auto"/>
        <w:bottom w:val="none" w:sz="0" w:space="0" w:color="auto"/>
        <w:right w:val="none" w:sz="0" w:space="0" w:color="auto"/>
      </w:divBdr>
    </w:div>
    <w:div w:id="609050742">
      <w:bodyDiv w:val="1"/>
      <w:marLeft w:val="0"/>
      <w:marRight w:val="0"/>
      <w:marTop w:val="0"/>
      <w:marBottom w:val="0"/>
      <w:divBdr>
        <w:top w:val="none" w:sz="0" w:space="0" w:color="auto"/>
        <w:left w:val="none" w:sz="0" w:space="0" w:color="auto"/>
        <w:bottom w:val="none" w:sz="0" w:space="0" w:color="auto"/>
        <w:right w:val="none" w:sz="0" w:space="0" w:color="auto"/>
      </w:divBdr>
    </w:div>
    <w:div w:id="671034770">
      <w:bodyDiv w:val="1"/>
      <w:marLeft w:val="0"/>
      <w:marRight w:val="0"/>
      <w:marTop w:val="0"/>
      <w:marBottom w:val="0"/>
      <w:divBdr>
        <w:top w:val="none" w:sz="0" w:space="0" w:color="auto"/>
        <w:left w:val="none" w:sz="0" w:space="0" w:color="auto"/>
        <w:bottom w:val="none" w:sz="0" w:space="0" w:color="auto"/>
        <w:right w:val="none" w:sz="0" w:space="0" w:color="auto"/>
      </w:divBdr>
      <w:divsChild>
        <w:div w:id="1995723002">
          <w:marLeft w:val="0"/>
          <w:marRight w:val="0"/>
          <w:marTop w:val="0"/>
          <w:marBottom w:val="0"/>
          <w:divBdr>
            <w:top w:val="none" w:sz="0" w:space="0" w:color="auto"/>
            <w:left w:val="none" w:sz="0" w:space="0" w:color="auto"/>
            <w:bottom w:val="none" w:sz="0" w:space="0" w:color="auto"/>
            <w:right w:val="none" w:sz="0" w:space="0" w:color="auto"/>
          </w:divBdr>
          <w:divsChild>
            <w:div w:id="23031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04528">
      <w:bodyDiv w:val="1"/>
      <w:marLeft w:val="0"/>
      <w:marRight w:val="0"/>
      <w:marTop w:val="0"/>
      <w:marBottom w:val="0"/>
      <w:divBdr>
        <w:top w:val="none" w:sz="0" w:space="0" w:color="auto"/>
        <w:left w:val="none" w:sz="0" w:space="0" w:color="auto"/>
        <w:bottom w:val="none" w:sz="0" w:space="0" w:color="auto"/>
        <w:right w:val="none" w:sz="0" w:space="0" w:color="auto"/>
      </w:divBdr>
    </w:div>
    <w:div w:id="700983295">
      <w:bodyDiv w:val="1"/>
      <w:marLeft w:val="0"/>
      <w:marRight w:val="0"/>
      <w:marTop w:val="0"/>
      <w:marBottom w:val="0"/>
      <w:divBdr>
        <w:top w:val="none" w:sz="0" w:space="0" w:color="auto"/>
        <w:left w:val="none" w:sz="0" w:space="0" w:color="auto"/>
        <w:bottom w:val="none" w:sz="0" w:space="0" w:color="auto"/>
        <w:right w:val="none" w:sz="0" w:space="0" w:color="auto"/>
      </w:divBdr>
    </w:div>
    <w:div w:id="724110221">
      <w:bodyDiv w:val="1"/>
      <w:marLeft w:val="0"/>
      <w:marRight w:val="0"/>
      <w:marTop w:val="0"/>
      <w:marBottom w:val="0"/>
      <w:divBdr>
        <w:top w:val="none" w:sz="0" w:space="0" w:color="auto"/>
        <w:left w:val="none" w:sz="0" w:space="0" w:color="auto"/>
        <w:bottom w:val="none" w:sz="0" w:space="0" w:color="auto"/>
        <w:right w:val="none" w:sz="0" w:space="0" w:color="auto"/>
      </w:divBdr>
    </w:div>
    <w:div w:id="744686722">
      <w:bodyDiv w:val="1"/>
      <w:marLeft w:val="0"/>
      <w:marRight w:val="0"/>
      <w:marTop w:val="0"/>
      <w:marBottom w:val="0"/>
      <w:divBdr>
        <w:top w:val="none" w:sz="0" w:space="0" w:color="auto"/>
        <w:left w:val="none" w:sz="0" w:space="0" w:color="auto"/>
        <w:bottom w:val="none" w:sz="0" w:space="0" w:color="auto"/>
        <w:right w:val="none" w:sz="0" w:space="0" w:color="auto"/>
      </w:divBdr>
    </w:div>
    <w:div w:id="763959736">
      <w:bodyDiv w:val="1"/>
      <w:marLeft w:val="0"/>
      <w:marRight w:val="0"/>
      <w:marTop w:val="0"/>
      <w:marBottom w:val="0"/>
      <w:divBdr>
        <w:top w:val="none" w:sz="0" w:space="0" w:color="auto"/>
        <w:left w:val="none" w:sz="0" w:space="0" w:color="auto"/>
        <w:bottom w:val="none" w:sz="0" w:space="0" w:color="auto"/>
        <w:right w:val="none" w:sz="0" w:space="0" w:color="auto"/>
      </w:divBdr>
      <w:divsChild>
        <w:div w:id="968317616">
          <w:marLeft w:val="0"/>
          <w:marRight w:val="0"/>
          <w:marTop w:val="0"/>
          <w:marBottom w:val="0"/>
          <w:divBdr>
            <w:top w:val="none" w:sz="0" w:space="0" w:color="auto"/>
            <w:left w:val="none" w:sz="0" w:space="0" w:color="auto"/>
            <w:bottom w:val="none" w:sz="0" w:space="0" w:color="auto"/>
            <w:right w:val="none" w:sz="0" w:space="0" w:color="auto"/>
          </w:divBdr>
          <w:divsChild>
            <w:div w:id="104471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127682">
      <w:bodyDiv w:val="1"/>
      <w:marLeft w:val="0"/>
      <w:marRight w:val="0"/>
      <w:marTop w:val="0"/>
      <w:marBottom w:val="0"/>
      <w:divBdr>
        <w:top w:val="none" w:sz="0" w:space="0" w:color="auto"/>
        <w:left w:val="none" w:sz="0" w:space="0" w:color="auto"/>
        <w:bottom w:val="none" w:sz="0" w:space="0" w:color="auto"/>
        <w:right w:val="none" w:sz="0" w:space="0" w:color="auto"/>
      </w:divBdr>
    </w:div>
    <w:div w:id="777480493">
      <w:bodyDiv w:val="1"/>
      <w:marLeft w:val="0"/>
      <w:marRight w:val="0"/>
      <w:marTop w:val="0"/>
      <w:marBottom w:val="0"/>
      <w:divBdr>
        <w:top w:val="none" w:sz="0" w:space="0" w:color="auto"/>
        <w:left w:val="none" w:sz="0" w:space="0" w:color="auto"/>
        <w:bottom w:val="none" w:sz="0" w:space="0" w:color="auto"/>
        <w:right w:val="none" w:sz="0" w:space="0" w:color="auto"/>
      </w:divBdr>
      <w:divsChild>
        <w:div w:id="1273324375">
          <w:marLeft w:val="0"/>
          <w:marRight w:val="0"/>
          <w:marTop w:val="0"/>
          <w:marBottom w:val="0"/>
          <w:divBdr>
            <w:top w:val="none" w:sz="0" w:space="0" w:color="auto"/>
            <w:left w:val="none" w:sz="0" w:space="0" w:color="auto"/>
            <w:bottom w:val="none" w:sz="0" w:space="0" w:color="auto"/>
            <w:right w:val="none" w:sz="0" w:space="0" w:color="auto"/>
          </w:divBdr>
          <w:divsChild>
            <w:div w:id="162492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501801">
      <w:bodyDiv w:val="1"/>
      <w:marLeft w:val="0"/>
      <w:marRight w:val="0"/>
      <w:marTop w:val="0"/>
      <w:marBottom w:val="0"/>
      <w:divBdr>
        <w:top w:val="none" w:sz="0" w:space="0" w:color="auto"/>
        <w:left w:val="none" w:sz="0" w:space="0" w:color="auto"/>
        <w:bottom w:val="none" w:sz="0" w:space="0" w:color="auto"/>
        <w:right w:val="none" w:sz="0" w:space="0" w:color="auto"/>
      </w:divBdr>
    </w:div>
    <w:div w:id="865168454">
      <w:bodyDiv w:val="1"/>
      <w:marLeft w:val="0"/>
      <w:marRight w:val="0"/>
      <w:marTop w:val="0"/>
      <w:marBottom w:val="0"/>
      <w:divBdr>
        <w:top w:val="none" w:sz="0" w:space="0" w:color="auto"/>
        <w:left w:val="none" w:sz="0" w:space="0" w:color="auto"/>
        <w:bottom w:val="none" w:sz="0" w:space="0" w:color="auto"/>
        <w:right w:val="none" w:sz="0" w:space="0" w:color="auto"/>
      </w:divBdr>
    </w:div>
    <w:div w:id="877477196">
      <w:bodyDiv w:val="1"/>
      <w:marLeft w:val="0"/>
      <w:marRight w:val="0"/>
      <w:marTop w:val="0"/>
      <w:marBottom w:val="0"/>
      <w:divBdr>
        <w:top w:val="none" w:sz="0" w:space="0" w:color="auto"/>
        <w:left w:val="none" w:sz="0" w:space="0" w:color="auto"/>
        <w:bottom w:val="none" w:sz="0" w:space="0" w:color="auto"/>
        <w:right w:val="none" w:sz="0" w:space="0" w:color="auto"/>
      </w:divBdr>
      <w:divsChild>
        <w:div w:id="524834657">
          <w:marLeft w:val="0"/>
          <w:marRight w:val="0"/>
          <w:marTop w:val="0"/>
          <w:marBottom w:val="0"/>
          <w:divBdr>
            <w:top w:val="none" w:sz="0" w:space="0" w:color="auto"/>
            <w:left w:val="none" w:sz="0" w:space="0" w:color="auto"/>
            <w:bottom w:val="none" w:sz="0" w:space="0" w:color="auto"/>
            <w:right w:val="none" w:sz="0" w:space="0" w:color="auto"/>
          </w:divBdr>
          <w:divsChild>
            <w:div w:id="148813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454059">
      <w:bodyDiv w:val="1"/>
      <w:marLeft w:val="0"/>
      <w:marRight w:val="0"/>
      <w:marTop w:val="0"/>
      <w:marBottom w:val="0"/>
      <w:divBdr>
        <w:top w:val="none" w:sz="0" w:space="0" w:color="auto"/>
        <w:left w:val="none" w:sz="0" w:space="0" w:color="auto"/>
        <w:bottom w:val="none" w:sz="0" w:space="0" w:color="auto"/>
        <w:right w:val="none" w:sz="0" w:space="0" w:color="auto"/>
      </w:divBdr>
    </w:div>
    <w:div w:id="969289810">
      <w:bodyDiv w:val="1"/>
      <w:marLeft w:val="0"/>
      <w:marRight w:val="0"/>
      <w:marTop w:val="0"/>
      <w:marBottom w:val="0"/>
      <w:divBdr>
        <w:top w:val="none" w:sz="0" w:space="0" w:color="auto"/>
        <w:left w:val="none" w:sz="0" w:space="0" w:color="auto"/>
        <w:bottom w:val="none" w:sz="0" w:space="0" w:color="auto"/>
        <w:right w:val="none" w:sz="0" w:space="0" w:color="auto"/>
      </w:divBdr>
    </w:div>
    <w:div w:id="976911390">
      <w:bodyDiv w:val="1"/>
      <w:marLeft w:val="0"/>
      <w:marRight w:val="0"/>
      <w:marTop w:val="0"/>
      <w:marBottom w:val="0"/>
      <w:divBdr>
        <w:top w:val="none" w:sz="0" w:space="0" w:color="auto"/>
        <w:left w:val="none" w:sz="0" w:space="0" w:color="auto"/>
        <w:bottom w:val="none" w:sz="0" w:space="0" w:color="auto"/>
        <w:right w:val="none" w:sz="0" w:space="0" w:color="auto"/>
      </w:divBdr>
    </w:div>
    <w:div w:id="1014259002">
      <w:bodyDiv w:val="1"/>
      <w:marLeft w:val="0"/>
      <w:marRight w:val="0"/>
      <w:marTop w:val="0"/>
      <w:marBottom w:val="0"/>
      <w:divBdr>
        <w:top w:val="none" w:sz="0" w:space="0" w:color="auto"/>
        <w:left w:val="none" w:sz="0" w:space="0" w:color="auto"/>
        <w:bottom w:val="none" w:sz="0" w:space="0" w:color="auto"/>
        <w:right w:val="none" w:sz="0" w:space="0" w:color="auto"/>
      </w:divBdr>
    </w:div>
    <w:div w:id="1015963368">
      <w:bodyDiv w:val="1"/>
      <w:marLeft w:val="0"/>
      <w:marRight w:val="0"/>
      <w:marTop w:val="0"/>
      <w:marBottom w:val="0"/>
      <w:divBdr>
        <w:top w:val="none" w:sz="0" w:space="0" w:color="auto"/>
        <w:left w:val="none" w:sz="0" w:space="0" w:color="auto"/>
        <w:bottom w:val="none" w:sz="0" w:space="0" w:color="auto"/>
        <w:right w:val="none" w:sz="0" w:space="0" w:color="auto"/>
      </w:divBdr>
    </w:div>
    <w:div w:id="1030645248">
      <w:bodyDiv w:val="1"/>
      <w:marLeft w:val="0"/>
      <w:marRight w:val="0"/>
      <w:marTop w:val="0"/>
      <w:marBottom w:val="0"/>
      <w:divBdr>
        <w:top w:val="none" w:sz="0" w:space="0" w:color="auto"/>
        <w:left w:val="none" w:sz="0" w:space="0" w:color="auto"/>
        <w:bottom w:val="none" w:sz="0" w:space="0" w:color="auto"/>
        <w:right w:val="none" w:sz="0" w:space="0" w:color="auto"/>
      </w:divBdr>
    </w:div>
    <w:div w:id="1055007098">
      <w:bodyDiv w:val="1"/>
      <w:marLeft w:val="0"/>
      <w:marRight w:val="0"/>
      <w:marTop w:val="0"/>
      <w:marBottom w:val="0"/>
      <w:divBdr>
        <w:top w:val="none" w:sz="0" w:space="0" w:color="auto"/>
        <w:left w:val="none" w:sz="0" w:space="0" w:color="auto"/>
        <w:bottom w:val="none" w:sz="0" w:space="0" w:color="auto"/>
        <w:right w:val="none" w:sz="0" w:space="0" w:color="auto"/>
      </w:divBdr>
    </w:div>
    <w:div w:id="1082333442">
      <w:bodyDiv w:val="1"/>
      <w:marLeft w:val="0"/>
      <w:marRight w:val="0"/>
      <w:marTop w:val="0"/>
      <w:marBottom w:val="0"/>
      <w:divBdr>
        <w:top w:val="none" w:sz="0" w:space="0" w:color="auto"/>
        <w:left w:val="none" w:sz="0" w:space="0" w:color="auto"/>
        <w:bottom w:val="none" w:sz="0" w:space="0" w:color="auto"/>
        <w:right w:val="none" w:sz="0" w:space="0" w:color="auto"/>
      </w:divBdr>
    </w:div>
    <w:div w:id="1129395548">
      <w:bodyDiv w:val="1"/>
      <w:marLeft w:val="0"/>
      <w:marRight w:val="0"/>
      <w:marTop w:val="0"/>
      <w:marBottom w:val="0"/>
      <w:divBdr>
        <w:top w:val="none" w:sz="0" w:space="0" w:color="auto"/>
        <w:left w:val="none" w:sz="0" w:space="0" w:color="auto"/>
        <w:bottom w:val="none" w:sz="0" w:space="0" w:color="auto"/>
        <w:right w:val="none" w:sz="0" w:space="0" w:color="auto"/>
      </w:divBdr>
    </w:div>
    <w:div w:id="1162046900">
      <w:bodyDiv w:val="1"/>
      <w:marLeft w:val="0"/>
      <w:marRight w:val="0"/>
      <w:marTop w:val="0"/>
      <w:marBottom w:val="0"/>
      <w:divBdr>
        <w:top w:val="none" w:sz="0" w:space="0" w:color="auto"/>
        <w:left w:val="none" w:sz="0" w:space="0" w:color="auto"/>
        <w:bottom w:val="none" w:sz="0" w:space="0" w:color="auto"/>
        <w:right w:val="none" w:sz="0" w:space="0" w:color="auto"/>
      </w:divBdr>
      <w:divsChild>
        <w:div w:id="1131244206">
          <w:marLeft w:val="0"/>
          <w:marRight w:val="0"/>
          <w:marTop w:val="0"/>
          <w:marBottom w:val="0"/>
          <w:divBdr>
            <w:top w:val="none" w:sz="0" w:space="0" w:color="auto"/>
            <w:left w:val="none" w:sz="0" w:space="0" w:color="auto"/>
            <w:bottom w:val="none" w:sz="0" w:space="0" w:color="auto"/>
            <w:right w:val="none" w:sz="0" w:space="0" w:color="auto"/>
          </w:divBdr>
          <w:divsChild>
            <w:div w:id="1057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32340">
      <w:bodyDiv w:val="1"/>
      <w:marLeft w:val="0"/>
      <w:marRight w:val="0"/>
      <w:marTop w:val="0"/>
      <w:marBottom w:val="0"/>
      <w:divBdr>
        <w:top w:val="none" w:sz="0" w:space="0" w:color="auto"/>
        <w:left w:val="none" w:sz="0" w:space="0" w:color="auto"/>
        <w:bottom w:val="none" w:sz="0" w:space="0" w:color="auto"/>
        <w:right w:val="none" w:sz="0" w:space="0" w:color="auto"/>
      </w:divBdr>
    </w:div>
    <w:div w:id="1341081641">
      <w:bodyDiv w:val="1"/>
      <w:marLeft w:val="0"/>
      <w:marRight w:val="0"/>
      <w:marTop w:val="0"/>
      <w:marBottom w:val="0"/>
      <w:divBdr>
        <w:top w:val="none" w:sz="0" w:space="0" w:color="auto"/>
        <w:left w:val="none" w:sz="0" w:space="0" w:color="auto"/>
        <w:bottom w:val="none" w:sz="0" w:space="0" w:color="auto"/>
        <w:right w:val="none" w:sz="0" w:space="0" w:color="auto"/>
      </w:divBdr>
    </w:div>
    <w:div w:id="1350331141">
      <w:bodyDiv w:val="1"/>
      <w:marLeft w:val="0"/>
      <w:marRight w:val="0"/>
      <w:marTop w:val="0"/>
      <w:marBottom w:val="0"/>
      <w:divBdr>
        <w:top w:val="none" w:sz="0" w:space="0" w:color="auto"/>
        <w:left w:val="none" w:sz="0" w:space="0" w:color="auto"/>
        <w:bottom w:val="none" w:sz="0" w:space="0" w:color="auto"/>
        <w:right w:val="none" w:sz="0" w:space="0" w:color="auto"/>
      </w:divBdr>
    </w:div>
    <w:div w:id="1401102098">
      <w:bodyDiv w:val="1"/>
      <w:marLeft w:val="0"/>
      <w:marRight w:val="0"/>
      <w:marTop w:val="0"/>
      <w:marBottom w:val="0"/>
      <w:divBdr>
        <w:top w:val="none" w:sz="0" w:space="0" w:color="auto"/>
        <w:left w:val="none" w:sz="0" w:space="0" w:color="auto"/>
        <w:bottom w:val="none" w:sz="0" w:space="0" w:color="auto"/>
        <w:right w:val="none" w:sz="0" w:space="0" w:color="auto"/>
      </w:divBdr>
      <w:divsChild>
        <w:div w:id="1497376609">
          <w:marLeft w:val="0"/>
          <w:marRight w:val="0"/>
          <w:marTop w:val="0"/>
          <w:marBottom w:val="0"/>
          <w:divBdr>
            <w:top w:val="none" w:sz="0" w:space="0" w:color="auto"/>
            <w:left w:val="none" w:sz="0" w:space="0" w:color="auto"/>
            <w:bottom w:val="none" w:sz="0" w:space="0" w:color="auto"/>
            <w:right w:val="none" w:sz="0" w:space="0" w:color="auto"/>
          </w:divBdr>
          <w:divsChild>
            <w:div w:id="99106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15522">
      <w:bodyDiv w:val="1"/>
      <w:marLeft w:val="0"/>
      <w:marRight w:val="0"/>
      <w:marTop w:val="0"/>
      <w:marBottom w:val="0"/>
      <w:divBdr>
        <w:top w:val="none" w:sz="0" w:space="0" w:color="auto"/>
        <w:left w:val="none" w:sz="0" w:space="0" w:color="auto"/>
        <w:bottom w:val="none" w:sz="0" w:space="0" w:color="auto"/>
        <w:right w:val="none" w:sz="0" w:space="0" w:color="auto"/>
      </w:divBdr>
      <w:divsChild>
        <w:div w:id="1436829042">
          <w:marLeft w:val="0"/>
          <w:marRight w:val="0"/>
          <w:marTop w:val="0"/>
          <w:marBottom w:val="0"/>
          <w:divBdr>
            <w:top w:val="none" w:sz="0" w:space="0" w:color="auto"/>
            <w:left w:val="none" w:sz="0" w:space="0" w:color="auto"/>
            <w:bottom w:val="none" w:sz="0" w:space="0" w:color="auto"/>
            <w:right w:val="none" w:sz="0" w:space="0" w:color="auto"/>
          </w:divBdr>
          <w:divsChild>
            <w:div w:id="126584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382435">
      <w:bodyDiv w:val="1"/>
      <w:marLeft w:val="0"/>
      <w:marRight w:val="0"/>
      <w:marTop w:val="0"/>
      <w:marBottom w:val="0"/>
      <w:divBdr>
        <w:top w:val="none" w:sz="0" w:space="0" w:color="auto"/>
        <w:left w:val="none" w:sz="0" w:space="0" w:color="auto"/>
        <w:bottom w:val="none" w:sz="0" w:space="0" w:color="auto"/>
        <w:right w:val="none" w:sz="0" w:space="0" w:color="auto"/>
      </w:divBdr>
    </w:div>
    <w:div w:id="1486316854">
      <w:bodyDiv w:val="1"/>
      <w:marLeft w:val="0"/>
      <w:marRight w:val="0"/>
      <w:marTop w:val="0"/>
      <w:marBottom w:val="0"/>
      <w:divBdr>
        <w:top w:val="none" w:sz="0" w:space="0" w:color="auto"/>
        <w:left w:val="none" w:sz="0" w:space="0" w:color="auto"/>
        <w:bottom w:val="none" w:sz="0" w:space="0" w:color="auto"/>
        <w:right w:val="none" w:sz="0" w:space="0" w:color="auto"/>
      </w:divBdr>
    </w:div>
    <w:div w:id="1523545255">
      <w:bodyDiv w:val="1"/>
      <w:marLeft w:val="0"/>
      <w:marRight w:val="0"/>
      <w:marTop w:val="0"/>
      <w:marBottom w:val="0"/>
      <w:divBdr>
        <w:top w:val="none" w:sz="0" w:space="0" w:color="auto"/>
        <w:left w:val="none" w:sz="0" w:space="0" w:color="auto"/>
        <w:bottom w:val="none" w:sz="0" w:space="0" w:color="auto"/>
        <w:right w:val="none" w:sz="0" w:space="0" w:color="auto"/>
      </w:divBdr>
      <w:divsChild>
        <w:div w:id="455221503">
          <w:marLeft w:val="0"/>
          <w:marRight w:val="0"/>
          <w:marTop w:val="0"/>
          <w:marBottom w:val="0"/>
          <w:divBdr>
            <w:top w:val="none" w:sz="0" w:space="0" w:color="auto"/>
            <w:left w:val="none" w:sz="0" w:space="0" w:color="auto"/>
            <w:bottom w:val="none" w:sz="0" w:space="0" w:color="auto"/>
            <w:right w:val="none" w:sz="0" w:space="0" w:color="auto"/>
          </w:divBdr>
          <w:divsChild>
            <w:div w:id="110796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953769">
      <w:bodyDiv w:val="1"/>
      <w:marLeft w:val="0"/>
      <w:marRight w:val="0"/>
      <w:marTop w:val="0"/>
      <w:marBottom w:val="0"/>
      <w:divBdr>
        <w:top w:val="none" w:sz="0" w:space="0" w:color="auto"/>
        <w:left w:val="none" w:sz="0" w:space="0" w:color="auto"/>
        <w:bottom w:val="none" w:sz="0" w:space="0" w:color="auto"/>
        <w:right w:val="none" w:sz="0" w:space="0" w:color="auto"/>
      </w:divBdr>
    </w:div>
    <w:div w:id="1598631894">
      <w:bodyDiv w:val="1"/>
      <w:marLeft w:val="0"/>
      <w:marRight w:val="0"/>
      <w:marTop w:val="0"/>
      <w:marBottom w:val="0"/>
      <w:divBdr>
        <w:top w:val="none" w:sz="0" w:space="0" w:color="auto"/>
        <w:left w:val="none" w:sz="0" w:space="0" w:color="auto"/>
        <w:bottom w:val="none" w:sz="0" w:space="0" w:color="auto"/>
        <w:right w:val="none" w:sz="0" w:space="0" w:color="auto"/>
      </w:divBdr>
    </w:div>
    <w:div w:id="1598782739">
      <w:bodyDiv w:val="1"/>
      <w:marLeft w:val="0"/>
      <w:marRight w:val="0"/>
      <w:marTop w:val="0"/>
      <w:marBottom w:val="0"/>
      <w:divBdr>
        <w:top w:val="none" w:sz="0" w:space="0" w:color="auto"/>
        <w:left w:val="none" w:sz="0" w:space="0" w:color="auto"/>
        <w:bottom w:val="none" w:sz="0" w:space="0" w:color="auto"/>
        <w:right w:val="none" w:sz="0" w:space="0" w:color="auto"/>
      </w:divBdr>
      <w:divsChild>
        <w:div w:id="59909539">
          <w:marLeft w:val="0"/>
          <w:marRight w:val="0"/>
          <w:marTop w:val="0"/>
          <w:marBottom w:val="0"/>
          <w:divBdr>
            <w:top w:val="none" w:sz="0" w:space="0" w:color="auto"/>
            <w:left w:val="none" w:sz="0" w:space="0" w:color="auto"/>
            <w:bottom w:val="none" w:sz="0" w:space="0" w:color="auto"/>
            <w:right w:val="none" w:sz="0" w:space="0" w:color="auto"/>
          </w:divBdr>
          <w:divsChild>
            <w:div w:id="201715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750778">
      <w:bodyDiv w:val="1"/>
      <w:marLeft w:val="0"/>
      <w:marRight w:val="0"/>
      <w:marTop w:val="0"/>
      <w:marBottom w:val="0"/>
      <w:divBdr>
        <w:top w:val="none" w:sz="0" w:space="0" w:color="auto"/>
        <w:left w:val="none" w:sz="0" w:space="0" w:color="auto"/>
        <w:bottom w:val="none" w:sz="0" w:space="0" w:color="auto"/>
        <w:right w:val="none" w:sz="0" w:space="0" w:color="auto"/>
      </w:divBdr>
    </w:div>
    <w:div w:id="1602300231">
      <w:bodyDiv w:val="1"/>
      <w:marLeft w:val="0"/>
      <w:marRight w:val="0"/>
      <w:marTop w:val="0"/>
      <w:marBottom w:val="0"/>
      <w:divBdr>
        <w:top w:val="none" w:sz="0" w:space="0" w:color="auto"/>
        <w:left w:val="none" w:sz="0" w:space="0" w:color="auto"/>
        <w:bottom w:val="none" w:sz="0" w:space="0" w:color="auto"/>
        <w:right w:val="none" w:sz="0" w:space="0" w:color="auto"/>
      </w:divBdr>
    </w:div>
    <w:div w:id="1619019487">
      <w:bodyDiv w:val="1"/>
      <w:marLeft w:val="0"/>
      <w:marRight w:val="0"/>
      <w:marTop w:val="0"/>
      <w:marBottom w:val="0"/>
      <w:divBdr>
        <w:top w:val="none" w:sz="0" w:space="0" w:color="auto"/>
        <w:left w:val="none" w:sz="0" w:space="0" w:color="auto"/>
        <w:bottom w:val="none" w:sz="0" w:space="0" w:color="auto"/>
        <w:right w:val="none" w:sz="0" w:space="0" w:color="auto"/>
      </w:divBdr>
    </w:div>
    <w:div w:id="1638531937">
      <w:bodyDiv w:val="1"/>
      <w:marLeft w:val="0"/>
      <w:marRight w:val="0"/>
      <w:marTop w:val="0"/>
      <w:marBottom w:val="0"/>
      <w:divBdr>
        <w:top w:val="none" w:sz="0" w:space="0" w:color="auto"/>
        <w:left w:val="none" w:sz="0" w:space="0" w:color="auto"/>
        <w:bottom w:val="none" w:sz="0" w:space="0" w:color="auto"/>
        <w:right w:val="none" w:sz="0" w:space="0" w:color="auto"/>
      </w:divBdr>
    </w:div>
    <w:div w:id="1648049370">
      <w:bodyDiv w:val="1"/>
      <w:marLeft w:val="0"/>
      <w:marRight w:val="0"/>
      <w:marTop w:val="0"/>
      <w:marBottom w:val="0"/>
      <w:divBdr>
        <w:top w:val="none" w:sz="0" w:space="0" w:color="auto"/>
        <w:left w:val="none" w:sz="0" w:space="0" w:color="auto"/>
        <w:bottom w:val="none" w:sz="0" w:space="0" w:color="auto"/>
        <w:right w:val="none" w:sz="0" w:space="0" w:color="auto"/>
      </w:divBdr>
    </w:div>
    <w:div w:id="1681423183">
      <w:bodyDiv w:val="1"/>
      <w:marLeft w:val="0"/>
      <w:marRight w:val="0"/>
      <w:marTop w:val="0"/>
      <w:marBottom w:val="0"/>
      <w:divBdr>
        <w:top w:val="none" w:sz="0" w:space="0" w:color="auto"/>
        <w:left w:val="none" w:sz="0" w:space="0" w:color="auto"/>
        <w:bottom w:val="none" w:sz="0" w:space="0" w:color="auto"/>
        <w:right w:val="none" w:sz="0" w:space="0" w:color="auto"/>
      </w:divBdr>
    </w:div>
    <w:div w:id="1702590764">
      <w:bodyDiv w:val="1"/>
      <w:marLeft w:val="0"/>
      <w:marRight w:val="0"/>
      <w:marTop w:val="0"/>
      <w:marBottom w:val="0"/>
      <w:divBdr>
        <w:top w:val="none" w:sz="0" w:space="0" w:color="auto"/>
        <w:left w:val="none" w:sz="0" w:space="0" w:color="auto"/>
        <w:bottom w:val="none" w:sz="0" w:space="0" w:color="auto"/>
        <w:right w:val="none" w:sz="0" w:space="0" w:color="auto"/>
      </w:divBdr>
    </w:div>
    <w:div w:id="1734768995">
      <w:bodyDiv w:val="1"/>
      <w:marLeft w:val="0"/>
      <w:marRight w:val="0"/>
      <w:marTop w:val="0"/>
      <w:marBottom w:val="0"/>
      <w:divBdr>
        <w:top w:val="none" w:sz="0" w:space="0" w:color="auto"/>
        <w:left w:val="none" w:sz="0" w:space="0" w:color="auto"/>
        <w:bottom w:val="none" w:sz="0" w:space="0" w:color="auto"/>
        <w:right w:val="none" w:sz="0" w:space="0" w:color="auto"/>
      </w:divBdr>
    </w:div>
    <w:div w:id="1740326689">
      <w:bodyDiv w:val="1"/>
      <w:marLeft w:val="0"/>
      <w:marRight w:val="0"/>
      <w:marTop w:val="0"/>
      <w:marBottom w:val="0"/>
      <w:divBdr>
        <w:top w:val="none" w:sz="0" w:space="0" w:color="auto"/>
        <w:left w:val="none" w:sz="0" w:space="0" w:color="auto"/>
        <w:bottom w:val="none" w:sz="0" w:space="0" w:color="auto"/>
        <w:right w:val="none" w:sz="0" w:space="0" w:color="auto"/>
      </w:divBdr>
      <w:divsChild>
        <w:div w:id="503981548">
          <w:marLeft w:val="0"/>
          <w:marRight w:val="0"/>
          <w:marTop w:val="0"/>
          <w:marBottom w:val="0"/>
          <w:divBdr>
            <w:top w:val="none" w:sz="0" w:space="0" w:color="auto"/>
            <w:left w:val="none" w:sz="0" w:space="0" w:color="auto"/>
            <w:bottom w:val="none" w:sz="0" w:space="0" w:color="auto"/>
            <w:right w:val="none" w:sz="0" w:space="0" w:color="auto"/>
          </w:divBdr>
          <w:divsChild>
            <w:div w:id="162215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432">
      <w:bodyDiv w:val="1"/>
      <w:marLeft w:val="0"/>
      <w:marRight w:val="0"/>
      <w:marTop w:val="0"/>
      <w:marBottom w:val="0"/>
      <w:divBdr>
        <w:top w:val="none" w:sz="0" w:space="0" w:color="auto"/>
        <w:left w:val="none" w:sz="0" w:space="0" w:color="auto"/>
        <w:bottom w:val="none" w:sz="0" w:space="0" w:color="auto"/>
        <w:right w:val="none" w:sz="0" w:space="0" w:color="auto"/>
      </w:divBdr>
    </w:div>
    <w:div w:id="1769421717">
      <w:bodyDiv w:val="1"/>
      <w:marLeft w:val="0"/>
      <w:marRight w:val="0"/>
      <w:marTop w:val="0"/>
      <w:marBottom w:val="0"/>
      <w:divBdr>
        <w:top w:val="none" w:sz="0" w:space="0" w:color="auto"/>
        <w:left w:val="none" w:sz="0" w:space="0" w:color="auto"/>
        <w:bottom w:val="none" w:sz="0" w:space="0" w:color="auto"/>
        <w:right w:val="none" w:sz="0" w:space="0" w:color="auto"/>
      </w:divBdr>
      <w:divsChild>
        <w:div w:id="1970938928">
          <w:marLeft w:val="0"/>
          <w:marRight w:val="0"/>
          <w:marTop w:val="0"/>
          <w:marBottom w:val="0"/>
          <w:divBdr>
            <w:top w:val="none" w:sz="0" w:space="0" w:color="auto"/>
            <w:left w:val="none" w:sz="0" w:space="0" w:color="auto"/>
            <w:bottom w:val="none" w:sz="0" w:space="0" w:color="auto"/>
            <w:right w:val="none" w:sz="0" w:space="0" w:color="auto"/>
          </w:divBdr>
          <w:divsChild>
            <w:div w:id="82890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076433">
      <w:bodyDiv w:val="1"/>
      <w:marLeft w:val="0"/>
      <w:marRight w:val="0"/>
      <w:marTop w:val="0"/>
      <w:marBottom w:val="0"/>
      <w:divBdr>
        <w:top w:val="none" w:sz="0" w:space="0" w:color="auto"/>
        <w:left w:val="none" w:sz="0" w:space="0" w:color="auto"/>
        <w:bottom w:val="none" w:sz="0" w:space="0" w:color="auto"/>
        <w:right w:val="none" w:sz="0" w:space="0" w:color="auto"/>
      </w:divBdr>
      <w:divsChild>
        <w:div w:id="305010212">
          <w:marLeft w:val="0"/>
          <w:marRight w:val="0"/>
          <w:marTop w:val="0"/>
          <w:marBottom w:val="0"/>
          <w:divBdr>
            <w:top w:val="none" w:sz="0" w:space="0" w:color="auto"/>
            <w:left w:val="none" w:sz="0" w:space="0" w:color="auto"/>
            <w:bottom w:val="none" w:sz="0" w:space="0" w:color="auto"/>
            <w:right w:val="none" w:sz="0" w:space="0" w:color="auto"/>
          </w:divBdr>
          <w:divsChild>
            <w:div w:id="167479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240847">
      <w:bodyDiv w:val="1"/>
      <w:marLeft w:val="0"/>
      <w:marRight w:val="0"/>
      <w:marTop w:val="0"/>
      <w:marBottom w:val="0"/>
      <w:divBdr>
        <w:top w:val="none" w:sz="0" w:space="0" w:color="auto"/>
        <w:left w:val="none" w:sz="0" w:space="0" w:color="auto"/>
        <w:bottom w:val="none" w:sz="0" w:space="0" w:color="auto"/>
        <w:right w:val="none" w:sz="0" w:space="0" w:color="auto"/>
      </w:divBdr>
    </w:div>
    <w:div w:id="1933121303">
      <w:bodyDiv w:val="1"/>
      <w:marLeft w:val="0"/>
      <w:marRight w:val="0"/>
      <w:marTop w:val="0"/>
      <w:marBottom w:val="0"/>
      <w:divBdr>
        <w:top w:val="none" w:sz="0" w:space="0" w:color="auto"/>
        <w:left w:val="none" w:sz="0" w:space="0" w:color="auto"/>
        <w:bottom w:val="none" w:sz="0" w:space="0" w:color="auto"/>
        <w:right w:val="none" w:sz="0" w:space="0" w:color="auto"/>
      </w:divBdr>
    </w:div>
    <w:div w:id="1977567840">
      <w:bodyDiv w:val="1"/>
      <w:marLeft w:val="0"/>
      <w:marRight w:val="0"/>
      <w:marTop w:val="0"/>
      <w:marBottom w:val="0"/>
      <w:divBdr>
        <w:top w:val="none" w:sz="0" w:space="0" w:color="auto"/>
        <w:left w:val="none" w:sz="0" w:space="0" w:color="auto"/>
        <w:bottom w:val="none" w:sz="0" w:space="0" w:color="auto"/>
        <w:right w:val="none" w:sz="0" w:space="0" w:color="auto"/>
      </w:divBdr>
    </w:div>
    <w:div w:id="1994799055">
      <w:bodyDiv w:val="1"/>
      <w:marLeft w:val="0"/>
      <w:marRight w:val="0"/>
      <w:marTop w:val="0"/>
      <w:marBottom w:val="0"/>
      <w:divBdr>
        <w:top w:val="none" w:sz="0" w:space="0" w:color="auto"/>
        <w:left w:val="none" w:sz="0" w:space="0" w:color="auto"/>
        <w:bottom w:val="none" w:sz="0" w:space="0" w:color="auto"/>
        <w:right w:val="none" w:sz="0" w:space="0" w:color="auto"/>
      </w:divBdr>
    </w:div>
    <w:div w:id="2030595314">
      <w:bodyDiv w:val="1"/>
      <w:marLeft w:val="0"/>
      <w:marRight w:val="0"/>
      <w:marTop w:val="0"/>
      <w:marBottom w:val="0"/>
      <w:divBdr>
        <w:top w:val="none" w:sz="0" w:space="0" w:color="auto"/>
        <w:left w:val="none" w:sz="0" w:space="0" w:color="auto"/>
        <w:bottom w:val="none" w:sz="0" w:space="0" w:color="auto"/>
        <w:right w:val="none" w:sz="0" w:space="0" w:color="auto"/>
      </w:divBdr>
    </w:div>
    <w:div w:id="2035498649">
      <w:bodyDiv w:val="1"/>
      <w:marLeft w:val="0"/>
      <w:marRight w:val="0"/>
      <w:marTop w:val="0"/>
      <w:marBottom w:val="0"/>
      <w:divBdr>
        <w:top w:val="none" w:sz="0" w:space="0" w:color="auto"/>
        <w:left w:val="none" w:sz="0" w:space="0" w:color="auto"/>
        <w:bottom w:val="none" w:sz="0" w:space="0" w:color="auto"/>
        <w:right w:val="none" w:sz="0" w:space="0" w:color="auto"/>
      </w:divBdr>
    </w:div>
    <w:div w:id="2058701256">
      <w:bodyDiv w:val="1"/>
      <w:marLeft w:val="0"/>
      <w:marRight w:val="0"/>
      <w:marTop w:val="0"/>
      <w:marBottom w:val="0"/>
      <w:divBdr>
        <w:top w:val="none" w:sz="0" w:space="0" w:color="auto"/>
        <w:left w:val="none" w:sz="0" w:space="0" w:color="auto"/>
        <w:bottom w:val="none" w:sz="0" w:space="0" w:color="auto"/>
        <w:right w:val="none" w:sz="0" w:space="0" w:color="auto"/>
      </w:divBdr>
    </w:div>
    <w:div w:id="2060394408">
      <w:bodyDiv w:val="1"/>
      <w:marLeft w:val="0"/>
      <w:marRight w:val="0"/>
      <w:marTop w:val="0"/>
      <w:marBottom w:val="0"/>
      <w:divBdr>
        <w:top w:val="none" w:sz="0" w:space="0" w:color="auto"/>
        <w:left w:val="none" w:sz="0" w:space="0" w:color="auto"/>
        <w:bottom w:val="none" w:sz="0" w:space="0" w:color="auto"/>
        <w:right w:val="none" w:sz="0" w:space="0" w:color="auto"/>
      </w:divBdr>
    </w:div>
    <w:div w:id="2102986804">
      <w:bodyDiv w:val="1"/>
      <w:marLeft w:val="0"/>
      <w:marRight w:val="0"/>
      <w:marTop w:val="0"/>
      <w:marBottom w:val="0"/>
      <w:divBdr>
        <w:top w:val="none" w:sz="0" w:space="0" w:color="auto"/>
        <w:left w:val="none" w:sz="0" w:space="0" w:color="auto"/>
        <w:bottom w:val="none" w:sz="0" w:space="0" w:color="auto"/>
        <w:right w:val="none" w:sz="0" w:space="0" w:color="auto"/>
      </w:divBdr>
    </w:div>
    <w:div w:id="2144425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ageitgey/face_recognition.git" TargetMode="External"/><Relationship Id="rId21" Type="http://schemas.openxmlformats.org/officeDocument/2006/relationships/image" Target="media/image9.jp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jpg"/><Relationship Id="rId84" Type="http://schemas.openxmlformats.org/officeDocument/2006/relationships/image" Target="media/image68.png"/><Relationship Id="rId89" Type="http://schemas.openxmlformats.org/officeDocument/2006/relationships/image" Target="media/image73.jpg"/><Relationship Id="rId112" Type="http://schemas.microsoft.com/office/2011/relationships/people" Target="people.xml"/><Relationship Id="rId16" Type="http://schemas.openxmlformats.org/officeDocument/2006/relationships/image" Target="media/image4.png"/><Relationship Id="rId107" Type="http://schemas.openxmlformats.org/officeDocument/2006/relationships/image" Target="media/image83.png"/><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https://github.com/NegasonicX/r307-Fingerprint-Sensor-on-ESP32.git" TargetMode="Externa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hyperlink" Target="https://github.com/justadudewhohacks/face-api.js.git" TargetMode="External"/><Relationship Id="rId27" Type="http://schemas.openxmlformats.org/officeDocument/2006/relationships/hyperlink" Target="https://www.youtube.com/watch?v=eyAxryl045A&amp;t=1174s" TargetMode="External"/><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jpg"/><Relationship Id="rId113" Type="http://schemas.openxmlformats.org/officeDocument/2006/relationships/glossaryDocument" Target="glossary/document.xml"/><Relationship Id="rId80" Type="http://schemas.openxmlformats.org/officeDocument/2006/relationships/image" Target="media/image65.png"/><Relationship Id="rId85" Type="http://schemas.openxmlformats.org/officeDocument/2006/relationships/image" Target="media/image69.png"/><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image" Target="media/image18.png"/><Relationship Id="rId38" Type="http://schemas.openxmlformats.org/officeDocument/2006/relationships/image" Target="media/image23.webp"/><Relationship Id="rId59" Type="http://schemas.openxmlformats.org/officeDocument/2006/relationships/image" Target="media/image44.png"/><Relationship Id="rId103" Type="http://schemas.openxmlformats.org/officeDocument/2006/relationships/hyperlink" Target="https://bizflycloud.vn/tin-tuc/websocket-la-gi-uu-nhuoc-diem-cua-websocket-khi-su-dung-lam-phuong-thuc-giao-tiep-trong-moi-truong-internet-20210122155209401.htm" TargetMode="External"/><Relationship Id="rId108" Type="http://schemas.openxmlformats.org/officeDocument/2006/relationships/image" Target="media/image8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tmp"/><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hyperlink" Target="https://www.thegioiic.com/tin-tuc/tim-hieu-ve-cam-bien-van-tay-nguyen-ly-hoat-dong-ung-dung" TargetMode="External"/><Relationship Id="rId114"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hyperlink" Target="http://www.digikey.com" TargetMode="External"/><Relationship Id="rId101" Type="http://schemas.openxmlformats.org/officeDocument/2006/relationships/hyperlink" Target="https://github.com/justadudewhohacks/face-api.js.git"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85.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hyperlink" Target="https://tino.org/vi/giao-thuc-mqtt-la-gi/"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86.png"/><Relationship Id="rId61" Type="http://schemas.openxmlformats.org/officeDocument/2006/relationships/image" Target="media/image46.png"/><Relationship Id="rId82" Type="http://schemas.openxmlformats.org/officeDocument/2006/relationships/hyperlink" Target="https://cloud.mongodb.com/" TargetMode="External"/><Relationship Id="rId19" Type="http://schemas.openxmlformats.org/officeDocument/2006/relationships/image" Target="media/image7.png"/><Relationship Id="rId14" Type="http://schemas.openxmlformats.org/officeDocument/2006/relationships/image" Target="media/image2.tmp"/><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hyperlink" Target="https://github.com/ageitgey/face_recognition.git" TargetMode="External"/><Relationship Id="rId105" Type="http://schemas.openxmlformats.org/officeDocument/2006/relationships/hyperlink" Target="https://viblo.asia/p/mongodb-la-gi-co-so-du-lieu-phi-quan-he-bJzKmgoPl9N"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7.png"/><Relationship Id="rId98" Type="http://schemas.openxmlformats.org/officeDocument/2006/relationships/image" Target="media/image82.jp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jpg"/><Relationship Id="rId20" Type="http://schemas.openxmlformats.org/officeDocument/2006/relationships/image" Target="media/image8.tmp"/><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7.png"/><Relationship Id="rId88" Type="http://schemas.openxmlformats.org/officeDocument/2006/relationships/image" Target="media/image72.jpg"/><Relationship Id="rId11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230A35794234F0B9BD4AC35D89D4F44"/>
        <w:category>
          <w:name w:val="General"/>
          <w:gallery w:val="placeholder"/>
        </w:category>
        <w:types>
          <w:type w:val="bbPlcHdr"/>
        </w:types>
        <w:behaviors>
          <w:behavior w:val="content"/>
        </w:behaviors>
        <w:guid w:val="{41B7D6E5-6DC3-4EC9-A773-241001F885CF}"/>
      </w:docPartPr>
      <w:docPartBody>
        <w:p w:rsidR="005E67F0" w:rsidRDefault="005E67F0" w:rsidP="005E67F0">
          <w:pPr>
            <w:pStyle w:val="C230A35794234F0B9BD4AC35D89D4F44"/>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5E67F0"/>
    <w:rsid w:val="0006089E"/>
    <w:rsid w:val="00263D96"/>
    <w:rsid w:val="00441564"/>
    <w:rsid w:val="004C3E06"/>
    <w:rsid w:val="005A0564"/>
    <w:rsid w:val="005E67F0"/>
    <w:rsid w:val="005F0197"/>
    <w:rsid w:val="00690BC5"/>
    <w:rsid w:val="006F1B98"/>
    <w:rsid w:val="0071558A"/>
    <w:rsid w:val="008F67FA"/>
    <w:rsid w:val="00991751"/>
    <w:rsid w:val="00A128C5"/>
    <w:rsid w:val="00AB39CE"/>
    <w:rsid w:val="00ED5C37"/>
    <w:rsid w:val="00FE6A3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D5C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230A35794234F0B9BD4AC35D89D4F44">
    <w:name w:val="C230A35794234F0B9BD4AC35D89D4F44"/>
    <w:rsid w:val="005E67F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5A7CCEFE-53B1-4A20-B536-916EECF88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34057</TotalTime>
  <Pages>92</Pages>
  <Words>14171</Words>
  <Characters>80776</Characters>
  <Application>Microsoft Office Word</Application>
  <DocSecurity>0</DocSecurity>
  <Lines>673</Lines>
  <Paragraphs>189</Paragraphs>
  <ScaleCrop>false</ScaleCrop>
  <HeadingPairs>
    <vt:vector size="2" baseType="variant">
      <vt:variant>
        <vt:lpstr>Title</vt:lpstr>
      </vt:variant>
      <vt:variant>
        <vt:i4>1</vt:i4>
      </vt:variant>
    </vt:vector>
  </HeadingPairs>
  <TitlesOfParts>
    <vt:vector size="1" baseType="lpstr">
      <vt:lpstr>Lời cảm ơn                                                                                GVHD: ThS. Bùi Quốc Bảo</vt:lpstr>
    </vt:vector>
  </TitlesOfParts>
  <Company>Hewlett-Packard</Company>
  <LinksUpToDate>false</LinksUpToDate>
  <CharactersWithSpaces>94758</CharactersWithSpaces>
  <SharedDoc>false</SharedDoc>
  <HLinks>
    <vt:vector size="90" baseType="variant">
      <vt:variant>
        <vt:i4>2228278</vt:i4>
      </vt:variant>
      <vt:variant>
        <vt:i4>108</vt:i4>
      </vt:variant>
      <vt:variant>
        <vt:i4>0</vt:i4>
      </vt:variant>
      <vt:variant>
        <vt:i4>5</vt:i4>
      </vt:variant>
      <vt:variant>
        <vt:lpwstr>http://www.altera.com/</vt:lpwstr>
      </vt:variant>
      <vt:variant>
        <vt:lpwstr/>
      </vt:variant>
      <vt:variant>
        <vt:i4>1638458</vt:i4>
      </vt:variant>
      <vt:variant>
        <vt:i4>86</vt:i4>
      </vt:variant>
      <vt:variant>
        <vt:i4>0</vt:i4>
      </vt:variant>
      <vt:variant>
        <vt:i4>5</vt:i4>
      </vt:variant>
      <vt:variant>
        <vt:lpwstr/>
      </vt:variant>
      <vt:variant>
        <vt:lpwstr>_Toc309108072</vt:lpwstr>
      </vt:variant>
      <vt:variant>
        <vt:i4>1835061</vt:i4>
      </vt:variant>
      <vt:variant>
        <vt:i4>77</vt:i4>
      </vt:variant>
      <vt:variant>
        <vt:i4>0</vt:i4>
      </vt:variant>
      <vt:variant>
        <vt:i4>5</vt:i4>
      </vt:variant>
      <vt:variant>
        <vt:lpwstr/>
      </vt:variant>
      <vt:variant>
        <vt:lpwstr>_Toc309079821</vt:lpwstr>
      </vt:variant>
      <vt:variant>
        <vt:i4>1835061</vt:i4>
      </vt:variant>
      <vt:variant>
        <vt:i4>71</vt:i4>
      </vt:variant>
      <vt:variant>
        <vt:i4>0</vt:i4>
      </vt:variant>
      <vt:variant>
        <vt:i4>5</vt:i4>
      </vt:variant>
      <vt:variant>
        <vt:lpwstr/>
      </vt:variant>
      <vt:variant>
        <vt:lpwstr>_Toc309079820</vt:lpwstr>
      </vt:variant>
      <vt:variant>
        <vt:i4>1966139</vt:i4>
      </vt:variant>
      <vt:variant>
        <vt:i4>62</vt:i4>
      </vt:variant>
      <vt:variant>
        <vt:i4>0</vt:i4>
      </vt:variant>
      <vt:variant>
        <vt:i4>5</vt:i4>
      </vt:variant>
      <vt:variant>
        <vt:lpwstr/>
      </vt:variant>
      <vt:variant>
        <vt:lpwstr>_Toc309080999</vt:lpwstr>
      </vt:variant>
      <vt:variant>
        <vt:i4>1966139</vt:i4>
      </vt:variant>
      <vt:variant>
        <vt:i4>56</vt:i4>
      </vt:variant>
      <vt:variant>
        <vt:i4>0</vt:i4>
      </vt:variant>
      <vt:variant>
        <vt:i4>5</vt:i4>
      </vt:variant>
      <vt:variant>
        <vt:lpwstr/>
      </vt:variant>
      <vt:variant>
        <vt:lpwstr>_Toc309080998</vt:lpwstr>
      </vt:variant>
      <vt:variant>
        <vt:i4>1966139</vt:i4>
      </vt:variant>
      <vt:variant>
        <vt:i4>50</vt:i4>
      </vt:variant>
      <vt:variant>
        <vt:i4>0</vt:i4>
      </vt:variant>
      <vt:variant>
        <vt:i4>5</vt:i4>
      </vt:variant>
      <vt:variant>
        <vt:lpwstr/>
      </vt:variant>
      <vt:variant>
        <vt:lpwstr>_Toc309080997</vt:lpwstr>
      </vt:variant>
      <vt:variant>
        <vt:i4>1966139</vt:i4>
      </vt:variant>
      <vt:variant>
        <vt:i4>44</vt:i4>
      </vt:variant>
      <vt:variant>
        <vt:i4>0</vt:i4>
      </vt:variant>
      <vt:variant>
        <vt:i4>5</vt:i4>
      </vt:variant>
      <vt:variant>
        <vt:lpwstr/>
      </vt:variant>
      <vt:variant>
        <vt:lpwstr>_Toc309080996</vt:lpwstr>
      </vt:variant>
      <vt:variant>
        <vt:i4>1966139</vt:i4>
      </vt:variant>
      <vt:variant>
        <vt:i4>38</vt:i4>
      </vt:variant>
      <vt:variant>
        <vt:i4>0</vt:i4>
      </vt:variant>
      <vt:variant>
        <vt:i4>5</vt:i4>
      </vt:variant>
      <vt:variant>
        <vt:lpwstr/>
      </vt:variant>
      <vt:variant>
        <vt:lpwstr>_Toc309080995</vt:lpwstr>
      </vt:variant>
      <vt:variant>
        <vt:i4>1966139</vt:i4>
      </vt:variant>
      <vt:variant>
        <vt:i4>32</vt:i4>
      </vt:variant>
      <vt:variant>
        <vt:i4>0</vt:i4>
      </vt:variant>
      <vt:variant>
        <vt:i4>5</vt:i4>
      </vt:variant>
      <vt:variant>
        <vt:lpwstr/>
      </vt:variant>
      <vt:variant>
        <vt:lpwstr>_Toc309080994</vt:lpwstr>
      </vt:variant>
      <vt:variant>
        <vt:i4>1966139</vt:i4>
      </vt:variant>
      <vt:variant>
        <vt:i4>26</vt:i4>
      </vt:variant>
      <vt:variant>
        <vt:i4>0</vt:i4>
      </vt:variant>
      <vt:variant>
        <vt:i4>5</vt:i4>
      </vt:variant>
      <vt:variant>
        <vt:lpwstr/>
      </vt:variant>
      <vt:variant>
        <vt:lpwstr>_Toc309080993</vt:lpwstr>
      </vt:variant>
      <vt:variant>
        <vt:i4>1966139</vt:i4>
      </vt:variant>
      <vt:variant>
        <vt:i4>20</vt:i4>
      </vt:variant>
      <vt:variant>
        <vt:i4>0</vt:i4>
      </vt:variant>
      <vt:variant>
        <vt:i4>5</vt:i4>
      </vt:variant>
      <vt:variant>
        <vt:lpwstr/>
      </vt:variant>
      <vt:variant>
        <vt:lpwstr>_Toc309080992</vt:lpwstr>
      </vt:variant>
      <vt:variant>
        <vt:i4>1966139</vt:i4>
      </vt:variant>
      <vt:variant>
        <vt:i4>14</vt:i4>
      </vt:variant>
      <vt:variant>
        <vt:i4>0</vt:i4>
      </vt:variant>
      <vt:variant>
        <vt:i4>5</vt:i4>
      </vt:variant>
      <vt:variant>
        <vt:lpwstr/>
      </vt:variant>
      <vt:variant>
        <vt:lpwstr>_Toc309080991</vt:lpwstr>
      </vt:variant>
      <vt:variant>
        <vt:i4>1966139</vt:i4>
      </vt:variant>
      <vt:variant>
        <vt:i4>8</vt:i4>
      </vt:variant>
      <vt:variant>
        <vt:i4>0</vt:i4>
      </vt:variant>
      <vt:variant>
        <vt:i4>5</vt:i4>
      </vt:variant>
      <vt:variant>
        <vt:lpwstr/>
      </vt:variant>
      <vt:variant>
        <vt:lpwstr>_Toc309080990</vt:lpwstr>
      </vt:variant>
      <vt:variant>
        <vt:i4>2031675</vt:i4>
      </vt:variant>
      <vt:variant>
        <vt:i4>2</vt:i4>
      </vt:variant>
      <vt:variant>
        <vt:i4>0</vt:i4>
      </vt:variant>
      <vt:variant>
        <vt:i4>5</vt:i4>
      </vt:variant>
      <vt:variant>
        <vt:lpwstr/>
      </vt:variant>
      <vt:variant>
        <vt:lpwstr>_Toc309080989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Lời cảm ơn                                                                                GVHD: ThS. Bùi Quốc Bảo</dc:title>
  <dc:subject/>
  <dc:creator>dog</dc:creator>
  <cp:keywords/>
  <dc:description/>
  <cp:lastModifiedBy>GIGABYTE</cp:lastModifiedBy>
  <cp:revision>436</cp:revision>
  <cp:lastPrinted>2024-05-05T17:10:00Z</cp:lastPrinted>
  <dcterms:created xsi:type="dcterms:W3CDTF">2011-11-27T04:25:00Z</dcterms:created>
  <dcterms:modified xsi:type="dcterms:W3CDTF">2024-06-02T17:00:00Z</dcterms:modified>
</cp:coreProperties>
</file>